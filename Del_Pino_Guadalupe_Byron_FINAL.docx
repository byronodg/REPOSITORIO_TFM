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7550D9" w14:textId="77777777" w:rsidR="003C134C" w:rsidRPr="00881F30" w:rsidRDefault="00416DCB" w:rsidP="00DE403F">
      <w:pPr>
        <w:ind w:left="708" w:hanging="708"/>
        <w:rPr>
          <w:color w:val="000000" w:themeColor="text1"/>
        </w:rPr>
      </w:pPr>
      <w:r w:rsidRPr="00881F30">
        <w:rPr>
          <w:noProof/>
          <w:color w:val="000000" w:themeColor="text1"/>
          <w:lang w:eastAsia="es-EC"/>
        </w:rPr>
        <w:drawing>
          <wp:inline distT="0" distB="0" distL="0" distR="0" wp14:anchorId="582A23DF" wp14:editId="63AF15C6">
            <wp:extent cx="3257550" cy="885825"/>
            <wp:effectExtent l="0" t="0" r="0" b="0"/>
            <wp:docPr id="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descr="C:\Users\enavarro\Downloads\unir_hor.jpg"/>
                    <pic:cNvPicPr>
                      <a:picLocks noChangeAspect="1" noChangeArrowheads="1"/>
                    </pic:cNvPicPr>
                  </pic:nvPicPr>
                  <pic:blipFill>
                    <a:blip r:embed="rId8"/>
                    <a:srcRect b="19140"/>
                    <a:stretch>
                      <a:fillRect/>
                    </a:stretch>
                  </pic:blipFill>
                  <pic:spPr bwMode="auto">
                    <a:xfrm>
                      <a:off x="0" y="0"/>
                      <a:ext cx="3257550" cy="885825"/>
                    </a:xfrm>
                    <a:prstGeom prst="rect">
                      <a:avLst/>
                    </a:prstGeom>
                  </pic:spPr>
                </pic:pic>
              </a:graphicData>
            </a:graphic>
          </wp:inline>
        </w:drawing>
      </w:r>
    </w:p>
    <w:p w14:paraId="07AB5AAB" w14:textId="77777777" w:rsidR="003C134C" w:rsidRPr="00881F30" w:rsidRDefault="003C134C">
      <w:pPr>
        <w:rPr>
          <w:color w:val="000000" w:themeColor="text1"/>
        </w:rPr>
      </w:pPr>
    </w:p>
    <w:p w14:paraId="53C210AF" w14:textId="77777777" w:rsidR="003C134C" w:rsidRPr="00881F30" w:rsidRDefault="00416DCB">
      <w:pPr>
        <w:rPr>
          <w:color w:val="000000" w:themeColor="text1"/>
        </w:rPr>
      </w:pPr>
      <w:r w:rsidRPr="00881F30">
        <w:rPr>
          <w:noProof/>
          <w:color w:val="000000" w:themeColor="text1"/>
          <w:lang w:eastAsia="es-EC"/>
        </w:rPr>
        <mc:AlternateContent>
          <mc:Choice Requires="wps">
            <w:drawing>
              <wp:anchor distT="0" distB="0" distL="118745" distR="118745" simplePos="0" relativeHeight="251654144" behindDoc="0" locked="0" layoutInCell="1" allowOverlap="1" wp14:anchorId="4EE33F1F" wp14:editId="03AE472A">
                <wp:simplePos x="0" y="0"/>
                <wp:positionH relativeFrom="margin">
                  <wp:align>center</wp:align>
                </wp:positionH>
                <wp:positionV relativeFrom="page">
                  <wp:posOffset>2477135</wp:posOffset>
                </wp:positionV>
                <wp:extent cx="5010150" cy="5334635"/>
                <wp:effectExtent l="0" t="0" r="0" b="0"/>
                <wp:wrapSquare wrapText="bothSides"/>
                <wp:docPr id="2" name="Marco1"/>
                <wp:cNvGraphicFramePr/>
                <a:graphic xmlns:a="http://schemas.openxmlformats.org/drawingml/2006/main">
                  <a:graphicData uri="http://schemas.microsoft.com/office/word/2010/wordprocessingShape">
                    <wps:wsp>
                      <wps:cNvSpPr/>
                      <wps:spPr>
                        <a:xfrm>
                          <a:off x="0" y="0"/>
                          <a:ext cx="5009400" cy="5334120"/>
                        </a:xfrm>
                        <a:prstGeom prst="rect">
                          <a:avLst/>
                        </a:prstGeom>
                        <a:noFill/>
                        <a:ln>
                          <a:noFill/>
                        </a:ln>
                      </wps:spPr>
                      <wps:style>
                        <a:lnRef idx="0">
                          <a:scrgbClr r="0" g="0" b="0"/>
                        </a:lnRef>
                        <a:fillRef idx="0">
                          <a:scrgbClr r="0" g="0" b="0"/>
                        </a:fillRef>
                        <a:effectRef idx="0">
                          <a:scrgbClr r="0" g="0" b="0"/>
                        </a:effectRef>
                        <a:fontRef idx="minor"/>
                      </wps:style>
                      <wps:txbx>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744922"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744922" w:rsidRPr="00881F30" w:rsidRDefault="00744922">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744922" w:rsidRPr="00881F30" w:rsidRDefault="00744922">
                                  <w:pPr>
                                    <w:pStyle w:val="Sinespaciado"/>
                                    <w:rPr>
                                      <w:rFonts w:ascii="Georgia" w:hAnsi="Georgia" w:cs="Tahoma"/>
                                      <w:b/>
                                      <w:color w:val="auto"/>
                                      <w:sz w:val="28"/>
                                      <w:szCs w:val="28"/>
                                      <w:lang w:val="es-ES"/>
                                    </w:rPr>
                                  </w:pPr>
                                </w:p>
                                <w:p w14:paraId="5577617B" w14:textId="77777777" w:rsidR="00744922" w:rsidRPr="00881F30" w:rsidRDefault="00744922">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744922" w:rsidRPr="00881F30" w:rsidRDefault="00744922">
                                  <w:pPr>
                                    <w:pStyle w:val="Sinespaciado"/>
                                    <w:rPr>
                                      <w:rFonts w:ascii="Georgia" w:hAnsi="Georgia" w:cs="Tahoma"/>
                                      <w:b/>
                                      <w:color w:val="auto"/>
                                      <w:sz w:val="28"/>
                                      <w:szCs w:val="28"/>
                                      <w:lang w:val="es-ES"/>
                                    </w:rPr>
                                  </w:pPr>
                                </w:p>
                                <w:p w14:paraId="35F96B8D" w14:textId="77777777" w:rsidR="00744922" w:rsidRPr="00881F30" w:rsidRDefault="00744922">
                                  <w:pPr>
                                    <w:pStyle w:val="Sinespaciado"/>
                                    <w:rPr>
                                      <w:rFonts w:ascii="Georgia" w:hAnsi="Georgia" w:cs="Tahoma"/>
                                      <w:b/>
                                      <w:color w:val="auto"/>
                                      <w:sz w:val="28"/>
                                      <w:szCs w:val="28"/>
                                      <w:lang w:val="es-ES"/>
                                    </w:rPr>
                                  </w:pPr>
                                </w:p>
                                <w:p w14:paraId="3C9FD484" w14:textId="7FF11481" w:rsidR="00744922" w:rsidRPr="00881F30" w:rsidRDefault="00744922">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744922"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744922" w:rsidRPr="00881F30" w:rsidRDefault="00744922">
                                  <w:pPr>
                                    <w:pStyle w:val="Sinespaciado"/>
                                    <w:rPr>
                                      <w:rFonts w:ascii="Georgia" w:hAnsi="Georgia" w:cs="Tahoma"/>
                                      <w:b/>
                                      <w:color w:val="auto"/>
                                      <w:sz w:val="28"/>
                                      <w:szCs w:val="28"/>
                                      <w:lang w:val="es-ES"/>
                                    </w:rPr>
                                  </w:pPr>
                                </w:p>
                              </w:tc>
                            </w:tr>
                            <w:tr w:rsidR="00744922"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744922" w:rsidRPr="00881F30" w:rsidRDefault="00744922">
                                  <w:pPr>
                                    <w:pStyle w:val="Sinespaciado"/>
                                    <w:rPr>
                                      <w:color w:val="auto"/>
                                      <w:lang w:val="es-EC"/>
                                    </w:rPr>
                                  </w:pPr>
                                  <w:bookmarkStart w:id="0" w:name="__UnoMark__1729_1759398762"/>
                                  <w:bookmarkEnd w:id="0"/>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744922" w:rsidRPr="00881F30" w:rsidRDefault="00744922">
                            <w:pPr>
                              <w:pStyle w:val="Contenidodelmarco"/>
                              <w:rPr>
                                <w:color w:val="auto"/>
                              </w:rPr>
                            </w:pPr>
                          </w:p>
                        </w:txbxContent>
                      </wps:txbx>
                      <wps:bodyPr lIns="0" tIns="0" rIns="0" bIns="0">
                        <a:spAutoFit/>
                      </wps:bodyPr>
                    </wps:wsp>
                  </a:graphicData>
                </a:graphic>
                <wp14:sizeRelH relativeFrom="margin">
                  <wp14:pctWidth>87000</wp14:pctWidth>
                </wp14:sizeRelH>
              </wp:anchor>
            </w:drawing>
          </mc:Choice>
          <mc:Fallback>
            <w:pict>
              <v:rect w14:anchorId="4EE33F1F" id="Marco1" o:spid="_x0000_s1026" style="position:absolute;left:0;text-align:left;margin-left:0;margin-top:195.05pt;width:394.5pt;height:420.05pt;z-index:251654144;visibility:visible;mso-wrap-style:square;mso-width-percent:870;mso-wrap-distance-left:9.35pt;mso-wrap-distance-top:0;mso-wrap-distance-right:9.35pt;mso-wrap-distance-bottom:0;mso-position-horizontal:center;mso-position-horizontal-relative:margin;mso-position-vertical:absolute;mso-position-vertical-relative:page;mso-width-percent:87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" filled="f" stroked="f">
                <v:textbox style="mso-fit-shape-to-text:t" inset="0,0,0,0">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68"/>
                      </w:tblGrid>
                      <w:tr w:rsidR="00744922"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744922" w:rsidRPr="00881F30" w:rsidRDefault="00744922">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744922" w:rsidRPr="00881F30" w:rsidRDefault="00744922">
                            <w:pPr>
                              <w:pStyle w:val="Sinespaciado"/>
                              <w:rPr>
                                <w:rFonts w:ascii="Georgia" w:hAnsi="Georgia" w:cs="Tahoma"/>
                                <w:b/>
                                <w:color w:val="auto"/>
                                <w:sz w:val="28"/>
                                <w:szCs w:val="28"/>
                                <w:lang w:val="es-ES"/>
                              </w:rPr>
                            </w:pPr>
                          </w:p>
                          <w:p w14:paraId="5577617B" w14:textId="77777777" w:rsidR="00744922" w:rsidRPr="00881F30" w:rsidRDefault="00744922">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744922" w:rsidRPr="00881F30" w:rsidRDefault="00744922">
                            <w:pPr>
                              <w:pStyle w:val="Sinespaciado"/>
                              <w:rPr>
                                <w:rFonts w:ascii="Georgia" w:hAnsi="Georgia" w:cs="Tahoma"/>
                                <w:b/>
                                <w:color w:val="auto"/>
                                <w:sz w:val="28"/>
                                <w:szCs w:val="28"/>
                                <w:lang w:val="es-ES"/>
                              </w:rPr>
                            </w:pPr>
                          </w:p>
                          <w:p w14:paraId="35F96B8D" w14:textId="77777777" w:rsidR="00744922" w:rsidRPr="00881F30" w:rsidRDefault="00744922">
                            <w:pPr>
                              <w:pStyle w:val="Sinespaciado"/>
                              <w:rPr>
                                <w:rFonts w:ascii="Georgia" w:hAnsi="Georgia" w:cs="Tahoma"/>
                                <w:b/>
                                <w:color w:val="auto"/>
                                <w:sz w:val="28"/>
                                <w:szCs w:val="28"/>
                                <w:lang w:val="es-ES"/>
                              </w:rPr>
                            </w:pPr>
                          </w:p>
                          <w:p w14:paraId="3C9FD484" w14:textId="7FF11481" w:rsidR="00744922" w:rsidRPr="00881F30" w:rsidRDefault="00744922">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744922"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744922" w:rsidRPr="00881F30" w:rsidRDefault="00744922">
                            <w:pPr>
                              <w:pStyle w:val="Sinespaciado"/>
                              <w:rPr>
                                <w:rFonts w:ascii="Georgia" w:hAnsi="Georgia" w:cs="Tahoma"/>
                                <w:b/>
                                <w:color w:val="auto"/>
                                <w:sz w:val="28"/>
                                <w:szCs w:val="28"/>
                                <w:lang w:val="es-ES"/>
                              </w:rPr>
                            </w:pPr>
                          </w:p>
                        </w:tc>
                      </w:tr>
                      <w:tr w:rsidR="00744922"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744922" w:rsidRPr="00881F30" w:rsidRDefault="00744922">
                            <w:pPr>
                              <w:pStyle w:val="Sinespaciado"/>
                              <w:rPr>
                                <w:color w:val="auto"/>
                                <w:lang w:val="es-EC"/>
                              </w:rPr>
                            </w:pPr>
                            <w:bookmarkStart w:id="1" w:name="__UnoMark__1729_1759398762"/>
                            <w:bookmarkEnd w:id="1"/>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744922" w:rsidRPr="00881F30" w:rsidRDefault="00744922">
                      <w:pPr>
                        <w:pStyle w:val="Contenidodelmarco"/>
                        <w:rPr>
                          <w:color w:val="auto"/>
                        </w:rPr>
                      </w:pPr>
                    </w:p>
                  </w:txbxContent>
                </v:textbox>
                <w10:wrap type="square" anchorx="margin" anchory="page"/>
              </v:rect>
            </w:pict>
          </mc:Fallback>
        </mc:AlternateContent>
      </w:r>
    </w:p>
    <w:p w14:paraId="5706FD1D" w14:textId="77777777" w:rsidR="003C134C" w:rsidRPr="00881F30" w:rsidRDefault="003C134C">
      <w:pPr>
        <w:rPr>
          <w:color w:val="000000" w:themeColor="text1"/>
        </w:rPr>
      </w:pPr>
    </w:p>
    <w:p w14:paraId="42291ED2" w14:textId="77777777" w:rsidR="003C134C" w:rsidRPr="00881F30" w:rsidRDefault="003C134C">
      <w:pPr>
        <w:rPr>
          <w:color w:val="000000" w:themeColor="text1"/>
        </w:rPr>
      </w:pPr>
    </w:p>
    <w:p w14:paraId="3E903D99" w14:textId="77777777" w:rsidR="003C134C" w:rsidRPr="00881F30" w:rsidRDefault="003C134C">
      <w:pPr>
        <w:rPr>
          <w:color w:val="000000" w:themeColor="text1"/>
        </w:rPr>
      </w:pPr>
    </w:p>
    <w:p w14:paraId="3E97F238" w14:textId="77777777" w:rsidR="003C134C" w:rsidRPr="00881F30" w:rsidRDefault="003C134C">
      <w:pPr>
        <w:rPr>
          <w:color w:val="000000" w:themeColor="text1"/>
        </w:rPr>
      </w:pPr>
    </w:p>
    <w:p w14:paraId="66342DCD" w14:textId="77777777" w:rsidR="003C134C" w:rsidRPr="00881F30" w:rsidRDefault="003C134C">
      <w:pPr>
        <w:rPr>
          <w:color w:val="000000" w:themeColor="text1"/>
        </w:rPr>
      </w:pPr>
    </w:p>
    <w:p w14:paraId="7ACDFB0B" w14:textId="77777777" w:rsidR="003C134C" w:rsidRPr="00881F30" w:rsidRDefault="003C134C">
      <w:pPr>
        <w:rPr>
          <w:color w:val="000000" w:themeColor="text1"/>
        </w:rPr>
      </w:pPr>
    </w:p>
    <w:p w14:paraId="4B24D293" w14:textId="77777777" w:rsidR="003C134C" w:rsidRPr="00881F30" w:rsidRDefault="003C134C">
      <w:pPr>
        <w:rPr>
          <w:color w:val="000000" w:themeColor="text1"/>
        </w:rPr>
      </w:pPr>
    </w:p>
    <w:p w14:paraId="5EAF3BB9" w14:textId="77777777" w:rsidR="003C134C" w:rsidRPr="00881F30" w:rsidRDefault="003C134C">
      <w:pPr>
        <w:rPr>
          <w:color w:val="000000" w:themeColor="text1"/>
        </w:rPr>
      </w:pPr>
    </w:p>
    <w:p w14:paraId="03931EBF" w14:textId="77777777" w:rsidR="003C134C" w:rsidRPr="00881F30" w:rsidRDefault="003C134C">
      <w:pPr>
        <w:rPr>
          <w:color w:val="000000" w:themeColor="text1"/>
        </w:rPr>
      </w:pPr>
    </w:p>
    <w:p w14:paraId="3E0F4680" w14:textId="77777777" w:rsidR="003C134C" w:rsidRPr="00881F30" w:rsidRDefault="003C134C">
      <w:pPr>
        <w:rPr>
          <w:color w:val="000000" w:themeColor="text1"/>
        </w:rPr>
      </w:pPr>
    </w:p>
    <w:p w14:paraId="6B10706B" w14:textId="77777777" w:rsidR="003C134C" w:rsidRPr="00881F30" w:rsidRDefault="003C134C">
      <w:pPr>
        <w:rPr>
          <w:rFonts w:ascii="Georgia" w:hAnsi="Georgia"/>
          <w:b/>
          <w:color w:val="000000" w:themeColor="text1"/>
        </w:rPr>
      </w:pPr>
    </w:p>
    <w:p w14:paraId="70B5A37E" w14:textId="77777777" w:rsidR="003C134C" w:rsidRPr="00881F30" w:rsidRDefault="003C134C">
      <w:pPr>
        <w:rPr>
          <w:rFonts w:ascii="Georgia" w:hAnsi="Georgia"/>
          <w:b/>
          <w:color w:val="000000" w:themeColor="text1"/>
        </w:rPr>
      </w:pPr>
    </w:p>
    <w:p w14:paraId="034E04E6" w14:textId="77777777" w:rsidR="003C134C" w:rsidRPr="00881F30" w:rsidRDefault="003C134C">
      <w:pPr>
        <w:rPr>
          <w:rFonts w:ascii="Georgia" w:hAnsi="Georgia"/>
          <w:b/>
          <w:color w:val="000000" w:themeColor="text1"/>
        </w:rPr>
      </w:pPr>
    </w:p>
    <w:p w14:paraId="631EA339" w14:textId="77777777" w:rsidR="003C134C" w:rsidRPr="00881F30" w:rsidRDefault="003C134C">
      <w:pPr>
        <w:rPr>
          <w:rFonts w:ascii="Georgia" w:hAnsi="Georgia"/>
          <w:b/>
          <w:color w:val="000000" w:themeColor="text1"/>
        </w:rPr>
      </w:pPr>
    </w:p>
    <w:p w14:paraId="2968C057" w14:textId="77777777" w:rsidR="003C134C" w:rsidRPr="00881F30" w:rsidRDefault="003C134C">
      <w:pPr>
        <w:rPr>
          <w:rFonts w:ascii="Georgia" w:hAnsi="Georgia"/>
          <w:b/>
          <w:color w:val="000000" w:themeColor="text1"/>
        </w:rPr>
      </w:pPr>
    </w:p>
    <w:p w14:paraId="32A79309" w14:textId="77777777" w:rsidR="003C134C" w:rsidRPr="00881F30" w:rsidRDefault="00416DCB">
      <w:pPr>
        <w:rPr>
          <w:rFonts w:ascii="Georgia" w:hAnsi="Georgia"/>
          <w:b/>
          <w:color w:val="000000" w:themeColor="text1"/>
        </w:rPr>
      </w:pPr>
      <w:r w:rsidRPr="00881F30">
        <w:rPr>
          <w:rFonts w:ascii="Georgia" w:hAnsi="Georgia"/>
          <w:b/>
          <w:color w:val="000000" w:themeColor="text1"/>
        </w:rPr>
        <w:t xml:space="preserve">Trabajo Fin de Máster </w:t>
      </w:r>
    </w:p>
    <w:p w14:paraId="61C09A68" w14:textId="77777777" w:rsidR="003C134C" w:rsidRPr="00881F30" w:rsidRDefault="00416DCB">
      <w:pPr>
        <w:rPr>
          <w:rFonts w:ascii="Georgia" w:hAnsi="Georgia"/>
          <w:color w:val="000000" w:themeColor="text1"/>
        </w:rPr>
      </w:pPr>
      <w:r w:rsidRPr="00881F30">
        <w:rPr>
          <w:rFonts w:ascii="Georgia" w:hAnsi="Georgia"/>
          <w:b/>
          <w:color w:val="000000" w:themeColor="text1"/>
        </w:rPr>
        <w:t xml:space="preserve">Tipo de trabajo: </w:t>
      </w:r>
      <w:r w:rsidRPr="00881F30">
        <w:rPr>
          <w:rFonts w:ascii="Georgia" w:hAnsi="Georgia"/>
          <w:color w:val="000000" w:themeColor="text1"/>
        </w:rPr>
        <w:t>Desarrollo Software</w:t>
      </w:r>
    </w:p>
    <w:p w14:paraId="34F07554" w14:textId="77777777" w:rsidR="003C134C" w:rsidRPr="00881F30" w:rsidRDefault="00416DCB">
      <w:pPr>
        <w:rPr>
          <w:rFonts w:ascii="Georgia" w:hAnsi="Georgia"/>
          <w:color w:val="000000" w:themeColor="text1"/>
        </w:rPr>
      </w:pPr>
      <w:r w:rsidRPr="00881F30">
        <w:rPr>
          <w:rFonts w:ascii="Georgia" w:hAnsi="Georgia"/>
          <w:b/>
          <w:color w:val="000000" w:themeColor="text1"/>
        </w:rPr>
        <w:t>Presentado por:</w:t>
      </w:r>
      <w:r w:rsidRPr="00881F30">
        <w:rPr>
          <w:rFonts w:ascii="Georgia" w:hAnsi="Georgia"/>
          <w:color w:val="000000" w:themeColor="text1"/>
        </w:rPr>
        <w:t xml:space="preserve"> Del Pino Guadalupe, Byron</w:t>
      </w:r>
    </w:p>
    <w:p w14:paraId="07D1E06D" w14:textId="77777777" w:rsidR="003C134C" w:rsidRPr="00881F30" w:rsidRDefault="00416DCB">
      <w:pPr>
        <w:rPr>
          <w:rFonts w:ascii="Georgia" w:hAnsi="Georgia"/>
          <w:color w:val="000000" w:themeColor="text1"/>
        </w:rPr>
      </w:pPr>
      <w:r w:rsidRPr="00881F30">
        <w:rPr>
          <w:rFonts w:ascii="Georgia" w:hAnsi="Georgia"/>
          <w:b/>
          <w:color w:val="000000" w:themeColor="text1"/>
        </w:rPr>
        <w:t>Director/a:</w:t>
      </w:r>
      <w:r w:rsidRPr="00881F30">
        <w:rPr>
          <w:rFonts w:ascii="Georgia" w:hAnsi="Georgia"/>
          <w:color w:val="000000" w:themeColor="text1"/>
        </w:rPr>
        <w:t xml:space="preserve"> Martí,  Julio Marcelo</w:t>
      </w:r>
      <w:r w:rsidRPr="00881F30">
        <w:rPr>
          <w:color w:val="000000" w:themeColor="text1"/>
        </w:rPr>
        <w:br w:type="page"/>
      </w:r>
    </w:p>
    <w:p w14:paraId="199B5EF6" w14:textId="77777777" w:rsidR="003C134C" w:rsidRPr="00881F30" w:rsidRDefault="00416DCB">
      <w:pPr>
        <w:spacing w:line="276" w:lineRule="auto"/>
        <w:jc w:val="center"/>
        <w:rPr>
          <w:color w:val="000000" w:themeColor="text1"/>
        </w:rPr>
      </w:pPr>
      <w:r w:rsidRPr="00881F30">
        <w:rPr>
          <w:b/>
          <w:color w:val="000000" w:themeColor="text1"/>
          <w:sz w:val="36"/>
          <w:szCs w:val="36"/>
        </w:rPr>
        <w:lastRenderedPageBreak/>
        <w:t>Resumen</w:t>
      </w:r>
    </w:p>
    <w:p w14:paraId="7896C108" w14:textId="398DFAA9" w:rsidR="003C134C" w:rsidRPr="00881F30" w:rsidRDefault="00416DCB">
      <w:pPr>
        <w:rPr>
          <w:color w:val="000000" w:themeColor="text1"/>
        </w:rPr>
      </w:pPr>
      <w:commentRangeStart w:id="2"/>
      <w:r w:rsidRPr="00881F30">
        <w:rPr>
          <w:rFonts w:cs="Arial"/>
          <w:color w:val="000000" w:themeColor="text1"/>
          <w:lang w:val="es-ES"/>
        </w:rPr>
        <w:t xml:space="preserve">En la sociedad actual, con el advenimiento de nuevas tecnologías computacionales y el </w:t>
      </w:r>
      <w:r w:rsidRPr="00881F30">
        <w:rPr>
          <w:rFonts w:cs="Arial"/>
          <w:i/>
          <w:iCs/>
          <w:color w:val="000000" w:themeColor="text1"/>
          <w:lang w:val="es-ES"/>
        </w:rPr>
        <w:t>Big Data</w:t>
      </w:r>
      <w:r w:rsidRPr="00881F30">
        <w:rPr>
          <w:rFonts w:cs="Arial"/>
          <w:color w:val="000000" w:themeColor="text1"/>
          <w:lang w:val="es-ES"/>
        </w:rPr>
        <w:t>, organizaciones de todo tipo y tamaño buscan implementar soluciones basadas en los datos para la toma de decisiones que faciliten las estrategias del negocio o mejoras en su rendimiento.   El objetivo de este proyecto es el diseño y construcción de una arquitectura que capture y procese datos de declaraciones de impuestos en tiempo real, consolidándolos con fuentes históricas agregadas, y su representación en cuadros de mando que permitan la toma de decisiones.</w:t>
      </w:r>
      <w:commentRangeEnd w:id="2"/>
      <w:r w:rsidRPr="00881F30">
        <w:rPr>
          <w:color w:val="000000" w:themeColor="text1"/>
        </w:rPr>
        <w:commentReference w:id="2"/>
      </w:r>
    </w:p>
    <w:p w14:paraId="4A783C8D" w14:textId="77777777" w:rsidR="003C134C" w:rsidRPr="00881F30" w:rsidRDefault="003C134C">
      <w:pPr>
        <w:rPr>
          <w:rFonts w:cs="Arial"/>
          <w:color w:val="000000" w:themeColor="text1"/>
          <w:lang w:val="es-ES"/>
        </w:rPr>
      </w:pPr>
    </w:p>
    <w:p w14:paraId="01B7D5C0" w14:textId="77777777" w:rsidR="003C134C" w:rsidRPr="00881F30" w:rsidRDefault="003C134C">
      <w:pPr>
        <w:rPr>
          <w:rFonts w:cs="Arial"/>
          <w:color w:val="000000" w:themeColor="text1"/>
          <w:lang w:val="es-ES"/>
        </w:rPr>
      </w:pPr>
    </w:p>
    <w:p w14:paraId="048FE924" w14:textId="77777777" w:rsidR="003C134C" w:rsidRPr="00881F30" w:rsidRDefault="003C134C">
      <w:pPr>
        <w:rPr>
          <w:rFonts w:cs="Arial"/>
          <w:color w:val="000000" w:themeColor="text1"/>
          <w:lang w:val="es-ES"/>
        </w:rPr>
      </w:pPr>
    </w:p>
    <w:p w14:paraId="1FEFBB03" w14:textId="77777777" w:rsidR="003C134C" w:rsidRPr="00881F30" w:rsidRDefault="003C134C">
      <w:pPr>
        <w:rPr>
          <w:rFonts w:cs="Arial"/>
          <w:color w:val="000000" w:themeColor="text1"/>
          <w:lang w:val="es-ES"/>
        </w:rPr>
      </w:pPr>
    </w:p>
    <w:p w14:paraId="4AE61DA6" w14:textId="77777777" w:rsidR="003C134C" w:rsidRPr="00881F30" w:rsidRDefault="003C134C">
      <w:pPr>
        <w:rPr>
          <w:rFonts w:cs="Arial"/>
          <w:color w:val="000000" w:themeColor="text1"/>
          <w:lang w:val="es-ES"/>
        </w:rPr>
      </w:pPr>
    </w:p>
    <w:p w14:paraId="790C4367" w14:textId="77777777" w:rsidR="003C134C" w:rsidRPr="00881F30" w:rsidRDefault="003C134C">
      <w:pPr>
        <w:rPr>
          <w:rFonts w:cs="Arial"/>
          <w:color w:val="000000" w:themeColor="text1"/>
          <w:lang w:val="es-ES"/>
        </w:rPr>
      </w:pPr>
    </w:p>
    <w:p w14:paraId="6682C3B2" w14:textId="77777777" w:rsidR="003C134C" w:rsidRPr="00881F30" w:rsidRDefault="003C134C">
      <w:pPr>
        <w:rPr>
          <w:rFonts w:cs="Arial"/>
          <w:color w:val="000000" w:themeColor="text1"/>
          <w:lang w:val="es-ES"/>
        </w:rPr>
      </w:pPr>
    </w:p>
    <w:p w14:paraId="419A787A" w14:textId="77777777" w:rsidR="003C134C" w:rsidRPr="00881F30" w:rsidRDefault="003C134C">
      <w:pPr>
        <w:rPr>
          <w:rFonts w:cs="Arial"/>
          <w:color w:val="000000" w:themeColor="text1"/>
          <w:lang w:val="es-ES"/>
        </w:rPr>
      </w:pPr>
    </w:p>
    <w:p w14:paraId="5E0CC0FA" w14:textId="77777777" w:rsidR="003C134C" w:rsidRPr="00881F30" w:rsidRDefault="003C134C">
      <w:pPr>
        <w:rPr>
          <w:rFonts w:cs="Arial"/>
          <w:color w:val="000000" w:themeColor="text1"/>
          <w:lang w:val="es-ES"/>
        </w:rPr>
      </w:pPr>
    </w:p>
    <w:p w14:paraId="2A541CCD" w14:textId="77777777" w:rsidR="003C134C" w:rsidRPr="00881F30" w:rsidRDefault="003C134C">
      <w:pPr>
        <w:rPr>
          <w:rFonts w:cs="Arial"/>
          <w:color w:val="000000" w:themeColor="text1"/>
          <w:lang w:val="es-ES"/>
        </w:rPr>
      </w:pPr>
    </w:p>
    <w:p w14:paraId="77E1A01D" w14:textId="77777777" w:rsidR="003C134C" w:rsidRPr="00881F30" w:rsidRDefault="003C134C">
      <w:pPr>
        <w:rPr>
          <w:rFonts w:cs="Arial"/>
          <w:color w:val="000000" w:themeColor="text1"/>
          <w:lang w:val="es-ES"/>
        </w:rPr>
      </w:pPr>
    </w:p>
    <w:p w14:paraId="25C868DB" w14:textId="77777777" w:rsidR="003C134C" w:rsidRPr="00881F30" w:rsidRDefault="003C134C">
      <w:pPr>
        <w:rPr>
          <w:rFonts w:cs="Arial"/>
          <w:color w:val="000000" w:themeColor="text1"/>
          <w:lang w:val="es-ES"/>
        </w:rPr>
      </w:pPr>
    </w:p>
    <w:p w14:paraId="146B57D4" w14:textId="77777777" w:rsidR="003C134C" w:rsidRPr="00881F30" w:rsidRDefault="003C134C">
      <w:pPr>
        <w:rPr>
          <w:rFonts w:cs="Arial"/>
          <w:color w:val="000000" w:themeColor="text1"/>
          <w:lang w:val="es-ES"/>
        </w:rPr>
      </w:pPr>
    </w:p>
    <w:p w14:paraId="75151151" w14:textId="77777777" w:rsidR="003C134C" w:rsidRPr="00881F30" w:rsidRDefault="003C134C">
      <w:pPr>
        <w:rPr>
          <w:color w:val="000000" w:themeColor="text1"/>
        </w:rPr>
      </w:pPr>
    </w:p>
    <w:p w14:paraId="44463E32" w14:textId="77777777" w:rsidR="003C134C" w:rsidRPr="00881F30" w:rsidRDefault="003C134C">
      <w:pPr>
        <w:jc w:val="center"/>
        <w:rPr>
          <w:b/>
          <w:color w:val="000000" w:themeColor="text1"/>
          <w:sz w:val="36"/>
          <w:szCs w:val="36"/>
        </w:rPr>
      </w:pPr>
    </w:p>
    <w:p w14:paraId="55CCE20C" w14:textId="77777777" w:rsidR="003C134C" w:rsidRPr="00881F30" w:rsidRDefault="003C134C">
      <w:pPr>
        <w:jc w:val="center"/>
        <w:rPr>
          <w:b/>
          <w:color w:val="000000" w:themeColor="text1"/>
          <w:sz w:val="36"/>
          <w:szCs w:val="36"/>
        </w:rPr>
      </w:pPr>
    </w:p>
    <w:p w14:paraId="3008D70E" w14:textId="77777777" w:rsidR="003C134C" w:rsidRPr="00881F30" w:rsidRDefault="003C134C">
      <w:pPr>
        <w:jc w:val="center"/>
        <w:rPr>
          <w:b/>
          <w:color w:val="000000" w:themeColor="text1"/>
          <w:sz w:val="36"/>
          <w:szCs w:val="36"/>
        </w:rPr>
      </w:pPr>
    </w:p>
    <w:p w14:paraId="5E2EEEC1" w14:textId="77777777" w:rsidR="003C134C" w:rsidRPr="00881F30" w:rsidRDefault="003C134C">
      <w:pPr>
        <w:jc w:val="center"/>
        <w:rPr>
          <w:b/>
          <w:color w:val="000000" w:themeColor="text1"/>
          <w:sz w:val="36"/>
          <w:szCs w:val="36"/>
        </w:rPr>
      </w:pPr>
    </w:p>
    <w:p w14:paraId="498A4492" w14:textId="77777777" w:rsidR="003C134C" w:rsidRPr="00881F30" w:rsidRDefault="00416DCB">
      <w:pPr>
        <w:jc w:val="center"/>
        <w:rPr>
          <w:b/>
          <w:color w:val="000000" w:themeColor="text1"/>
          <w:sz w:val="36"/>
          <w:szCs w:val="36"/>
        </w:rPr>
      </w:pPr>
      <w:r w:rsidRPr="00881F30">
        <w:rPr>
          <w:b/>
          <w:color w:val="000000" w:themeColor="text1"/>
          <w:sz w:val="36"/>
          <w:szCs w:val="36"/>
        </w:rPr>
        <w:t>Abstract</w:t>
      </w:r>
    </w:p>
    <w:p w14:paraId="58756270" w14:textId="77777777" w:rsidR="003C134C" w:rsidRPr="00881F30" w:rsidRDefault="00416DCB">
      <w:pPr>
        <w:spacing w:beforeAutospacing="1" w:afterAutospacing="1"/>
        <w:rPr>
          <w:rFonts w:cs="Arial"/>
          <w:color w:val="000000" w:themeColor="text1"/>
          <w:lang w:val="es-ES"/>
        </w:rPr>
      </w:pPr>
      <w:del w:id="3" w:author="Del Cisne" w:date="2022-04-19T20:11:00Z">
        <w:r w:rsidRPr="00881F30">
          <w:rPr>
            <w:rFonts w:cs="Arial"/>
            <w:b/>
            <w:color w:val="000000" w:themeColor="text1"/>
            <w:lang w:val="es-ES"/>
          </w:rPr>
          <w:delText xml:space="preserve">Nota: </w:delText>
        </w:r>
        <w:r w:rsidRPr="00881F30">
          <w:rPr>
            <w:rFonts w:cs="Arial"/>
            <w:color w:val="000000" w:themeColor="text1"/>
            <w:lang w:val="es-ES"/>
          </w:rPr>
          <w:delText>En este apartado se introducirá un breve resumen en inglés del trabajo realizado (extensión entre 150 y 300 palabras). Este resumen debe incluir el objetivo o propósito de la investigación, la metodología, los resultados y las conclusiones.</w:delText>
        </w:r>
      </w:del>
    </w:p>
    <w:p w14:paraId="2A4E54E1" w14:textId="77777777" w:rsidR="003C134C" w:rsidRPr="00881F30" w:rsidRDefault="00416DCB">
      <w:pPr>
        <w:spacing w:beforeAutospacing="1" w:afterAutospacing="1"/>
        <w:rPr>
          <w:color w:val="000000" w:themeColor="text1"/>
        </w:rPr>
      </w:pPr>
      <w:commentRangeStart w:id="4"/>
      <w:r w:rsidRPr="00881F30">
        <w:rPr>
          <w:rFonts w:cs="Arial"/>
          <w:b/>
          <w:color w:val="000000" w:themeColor="text1"/>
          <w:lang w:val="es-ES"/>
        </w:rPr>
        <w:t xml:space="preserve">Keywords: </w:t>
      </w:r>
      <w:del w:id="5" w:author="Del Cisne" w:date="2022-04-19T20:11:00Z">
        <w:r w:rsidRPr="00881F30">
          <w:rPr>
            <w:rFonts w:cs="Arial"/>
            <w:b/>
            <w:color w:val="000000" w:themeColor="text1"/>
            <w:lang w:val="es-ES"/>
          </w:rPr>
          <w:delText>Se deben incluir de 3 a 5 palabras claves en inglés</w:delText>
        </w:r>
      </w:del>
      <w:commentRangeEnd w:id="4"/>
      <w:r w:rsidRPr="00881F30">
        <w:rPr>
          <w:color w:val="000000" w:themeColor="text1"/>
        </w:rPr>
        <w:commentReference w:id="4"/>
      </w:r>
    </w:p>
    <w:p w14:paraId="1A1B0EB0" w14:textId="77777777" w:rsidR="003C134C" w:rsidRPr="00881F30" w:rsidRDefault="00416DCB">
      <w:pPr>
        <w:spacing w:line="276" w:lineRule="auto"/>
        <w:jc w:val="left"/>
        <w:rPr>
          <w:color w:val="000000" w:themeColor="text1"/>
        </w:rPr>
      </w:pPr>
      <w:r w:rsidRPr="00881F30">
        <w:rPr>
          <w:color w:val="000000" w:themeColor="text1"/>
        </w:rPr>
        <w:br w:type="page"/>
      </w:r>
    </w:p>
    <w:p w14:paraId="1B0F2C57" w14:textId="77777777" w:rsidR="003C134C" w:rsidRPr="00881F30" w:rsidRDefault="00416DCB">
      <w:pPr>
        <w:jc w:val="center"/>
        <w:rPr>
          <w:color w:val="000000" w:themeColor="text1"/>
        </w:rPr>
      </w:pPr>
      <w:r w:rsidRPr="00881F30">
        <w:rPr>
          <w:b/>
          <w:color w:val="000000" w:themeColor="text1"/>
          <w:sz w:val="36"/>
          <w:szCs w:val="36"/>
        </w:rPr>
        <w:lastRenderedPageBreak/>
        <w:t>Índice de contenidos</w:t>
      </w:r>
    </w:p>
    <w:p w14:paraId="773782BB" w14:textId="2A55AA7F" w:rsidR="00FD32B5" w:rsidRDefault="00416DCB">
      <w:pPr>
        <w:pStyle w:val="TDC1"/>
        <w:tabs>
          <w:tab w:val="right" w:leader="dot" w:pos="9060"/>
        </w:tabs>
        <w:rPr>
          <w:rFonts w:asciiTheme="minorHAnsi" w:eastAsiaTheme="minorEastAsia" w:hAnsiTheme="minorHAnsi" w:cstheme="minorBidi"/>
          <w:noProof/>
          <w:color w:val="auto"/>
          <w:lang w:val="es-EC" w:eastAsia="es-EC"/>
        </w:rPr>
      </w:pPr>
      <w:r w:rsidRPr="00881F30">
        <w:rPr>
          <w:color w:val="000000" w:themeColor="text1"/>
        </w:rPr>
        <w:fldChar w:fldCharType="begin"/>
      </w:r>
      <w:r w:rsidRPr="00881F30">
        <w:rPr>
          <w:rStyle w:val="Enlacedelndice"/>
          <w:webHidden/>
          <w:color w:val="000000" w:themeColor="text1"/>
        </w:rPr>
        <w:instrText>TOC \z \o "1-4" \u \h</w:instrText>
      </w:r>
      <w:r w:rsidRPr="00881F30">
        <w:rPr>
          <w:rStyle w:val="Enlacedelndice"/>
        </w:rPr>
        <w:fldChar w:fldCharType="separate"/>
      </w:r>
      <w:hyperlink w:anchor="_Toc105754782" w:history="1">
        <w:r w:rsidR="00FD32B5" w:rsidRPr="00A06870">
          <w:rPr>
            <w:rStyle w:val="Hipervnculo"/>
            <w:noProof/>
            <w:lang w:bidi="en-US"/>
          </w:rPr>
          <w:t>1. Introducción</w:t>
        </w:r>
        <w:r w:rsidR="00FD32B5">
          <w:rPr>
            <w:noProof/>
            <w:webHidden/>
          </w:rPr>
          <w:tab/>
        </w:r>
        <w:r w:rsidR="00FD32B5">
          <w:rPr>
            <w:noProof/>
            <w:webHidden/>
          </w:rPr>
          <w:fldChar w:fldCharType="begin"/>
        </w:r>
        <w:r w:rsidR="00FD32B5">
          <w:rPr>
            <w:noProof/>
            <w:webHidden/>
          </w:rPr>
          <w:instrText xml:space="preserve"> PAGEREF _Toc105754782 \h </w:instrText>
        </w:r>
        <w:r w:rsidR="00FD32B5">
          <w:rPr>
            <w:noProof/>
            <w:webHidden/>
          </w:rPr>
        </w:r>
        <w:r w:rsidR="00FD32B5">
          <w:rPr>
            <w:noProof/>
            <w:webHidden/>
          </w:rPr>
          <w:fldChar w:fldCharType="separate"/>
        </w:r>
        <w:r w:rsidR="00FD32B5">
          <w:rPr>
            <w:noProof/>
            <w:webHidden/>
          </w:rPr>
          <w:t>9</w:t>
        </w:r>
        <w:r w:rsidR="00FD32B5">
          <w:rPr>
            <w:noProof/>
            <w:webHidden/>
          </w:rPr>
          <w:fldChar w:fldCharType="end"/>
        </w:r>
      </w:hyperlink>
    </w:p>
    <w:p w14:paraId="279F45E8" w14:textId="368313E7"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83" w:history="1">
        <w:r w:rsidRPr="00A06870">
          <w:rPr>
            <w:rStyle w:val="Hipervnculo"/>
            <w:noProof/>
          </w:rPr>
          <w:t>1.1 Justificación</w:t>
        </w:r>
        <w:r>
          <w:rPr>
            <w:noProof/>
            <w:webHidden/>
          </w:rPr>
          <w:tab/>
        </w:r>
        <w:r>
          <w:rPr>
            <w:noProof/>
            <w:webHidden/>
          </w:rPr>
          <w:fldChar w:fldCharType="begin"/>
        </w:r>
        <w:r>
          <w:rPr>
            <w:noProof/>
            <w:webHidden/>
          </w:rPr>
          <w:instrText xml:space="preserve"> PAGEREF _Toc105754783 \h </w:instrText>
        </w:r>
        <w:r>
          <w:rPr>
            <w:noProof/>
            <w:webHidden/>
          </w:rPr>
        </w:r>
        <w:r>
          <w:rPr>
            <w:noProof/>
            <w:webHidden/>
          </w:rPr>
          <w:fldChar w:fldCharType="separate"/>
        </w:r>
        <w:r>
          <w:rPr>
            <w:noProof/>
            <w:webHidden/>
          </w:rPr>
          <w:t>9</w:t>
        </w:r>
        <w:r>
          <w:rPr>
            <w:noProof/>
            <w:webHidden/>
          </w:rPr>
          <w:fldChar w:fldCharType="end"/>
        </w:r>
      </w:hyperlink>
    </w:p>
    <w:p w14:paraId="2449A66E" w14:textId="3B75BD51"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84" w:history="1">
        <w:r w:rsidRPr="00A06870">
          <w:rPr>
            <w:rStyle w:val="Hipervnculo"/>
            <w:noProof/>
          </w:rPr>
          <w:t>1.2 Planteamiento del trabajo</w:t>
        </w:r>
        <w:r>
          <w:rPr>
            <w:noProof/>
            <w:webHidden/>
          </w:rPr>
          <w:tab/>
        </w:r>
        <w:r>
          <w:rPr>
            <w:noProof/>
            <w:webHidden/>
          </w:rPr>
          <w:fldChar w:fldCharType="begin"/>
        </w:r>
        <w:r>
          <w:rPr>
            <w:noProof/>
            <w:webHidden/>
          </w:rPr>
          <w:instrText xml:space="preserve"> PAGEREF _Toc105754784 \h </w:instrText>
        </w:r>
        <w:r>
          <w:rPr>
            <w:noProof/>
            <w:webHidden/>
          </w:rPr>
        </w:r>
        <w:r>
          <w:rPr>
            <w:noProof/>
            <w:webHidden/>
          </w:rPr>
          <w:fldChar w:fldCharType="separate"/>
        </w:r>
        <w:r>
          <w:rPr>
            <w:noProof/>
            <w:webHidden/>
          </w:rPr>
          <w:t>10</w:t>
        </w:r>
        <w:r>
          <w:rPr>
            <w:noProof/>
            <w:webHidden/>
          </w:rPr>
          <w:fldChar w:fldCharType="end"/>
        </w:r>
      </w:hyperlink>
    </w:p>
    <w:p w14:paraId="388298F0" w14:textId="0B70C5B1"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85" w:history="1">
        <w:r w:rsidRPr="00A06870">
          <w:rPr>
            <w:rStyle w:val="Hipervnculo"/>
            <w:noProof/>
          </w:rPr>
          <w:t>1.3 Estructura de la memoria</w:t>
        </w:r>
        <w:r>
          <w:rPr>
            <w:noProof/>
            <w:webHidden/>
          </w:rPr>
          <w:tab/>
        </w:r>
        <w:r>
          <w:rPr>
            <w:noProof/>
            <w:webHidden/>
          </w:rPr>
          <w:fldChar w:fldCharType="begin"/>
        </w:r>
        <w:r>
          <w:rPr>
            <w:noProof/>
            <w:webHidden/>
          </w:rPr>
          <w:instrText xml:space="preserve"> PAGEREF _Toc105754785 \h </w:instrText>
        </w:r>
        <w:r>
          <w:rPr>
            <w:noProof/>
            <w:webHidden/>
          </w:rPr>
        </w:r>
        <w:r>
          <w:rPr>
            <w:noProof/>
            <w:webHidden/>
          </w:rPr>
          <w:fldChar w:fldCharType="separate"/>
        </w:r>
        <w:r>
          <w:rPr>
            <w:noProof/>
            <w:webHidden/>
          </w:rPr>
          <w:t>12</w:t>
        </w:r>
        <w:r>
          <w:rPr>
            <w:noProof/>
            <w:webHidden/>
          </w:rPr>
          <w:fldChar w:fldCharType="end"/>
        </w:r>
      </w:hyperlink>
    </w:p>
    <w:p w14:paraId="0531F3E7" w14:textId="27E67302"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786" w:history="1">
        <w:r w:rsidRPr="00A06870">
          <w:rPr>
            <w:rStyle w:val="Hipervnculo"/>
            <w:noProof/>
            <w:lang w:bidi="en-US"/>
          </w:rPr>
          <w:t>2. Contexto y estado del arte</w:t>
        </w:r>
        <w:r>
          <w:rPr>
            <w:noProof/>
            <w:webHidden/>
          </w:rPr>
          <w:tab/>
        </w:r>
        <w:r>
          <w:rPr>
            <w:noProof/>
            <w:webHidden/>
          </w:rPr>
          <w:fldChar w:fldCharType="begin"/>
        </w:r>
        <w:r>
          <w:rPr>
            <w:noProof/>
            <w:webHidden/>
          </w:rPr>
          <w:instrText xml:space="preserve"> PAGEREF _Toc105754786 \h </w:instrText>
        </w:r>
        <w:r>
          <w:rPr>
            <w:noProof/>
            <w:webHidden/>
          </w:rPr>
        </w:r>
        <w:r>
          <w:rPr>
            <w:noProof/>
            <w:webHidden/>
          </w:rPr>
          <w:fldChar w:fldCharType="separate"/>
        </w:r>
        <w:r>
          <w:rPr>
            <w:noProof/>
            <w:webHidden/>
          </w:rPr>
          <w:t>13</w:t>
        </w:r>
        <w:r>
          <w:rPr>
            <w:noProof/>
            <w:webHidden/>
          </w:rPr>
          <w:fldChar w:fldCharType="end"/>
        </w:r>
      </w:hyperlink>
    </w:p>
    <w:p w14:paraId="686687AF" w14:textId="5F4AF212"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87" w:history="1">
        <w:r w:rsidRPr="00A06870">
          <w:rPr>
            <w:rStyle w:val="Hipervnculo"/>
            <w:noProof/>
          </w:rPr>
          <w:t>2.1. Arquitecturas para el procesamiento de datos</w:t>
        </w:r>
        <w:r>
          <w:rPr>
            <w:noProof/>
            <w:webHidden/>
          </w:rPr>
          <w:tab/>
        </w:r>
        <w:r>
          <w:rPr>
            <w:noProof/>
            <w:webHidden/>
          </w:rPr>
          <w:fldChar w:fldCharType="begin"/>
        </w:r>
        <w:r>
          <w:rPr>
            <w:noProof/>
            <w:webHidden/>
          </w:rPr>
          <w:instrText xml:space="preserve"> PAGEREF _Toc105754787 \h </w:instrText>
        </w:r>
        <w:r>
          <w:rPr>
            <w:noProof/>
            <w:webHidden/>
          </w:rPr>
        </w:r>
        <w:r>
          <w:rPr>
            <w:noProof/>
            <w:webHidden/>
          </w:rPr>
          <w:fldChar w:fldCharType="separate"/>
        </w:r>
        <w:r>
          <w:rPr>
            <w:noProof/>
            <w:webHidden/>
          </w:rPr>
          <w:t>13</w:t>
        </w:r>
        <w:r>
          <w:rPr>
            <w:noProof/>
            <w:webHidden/>
          </w:rPr>
          <w:fldChar w:fldCharType="end"/>
        </w:r>
      </w:hyperlink>
    </w:p>
    <w:p w14:paraId="40702934" w14:textId="07AD0775"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88" w:history="1">
        <w:r w:rsidRPr="00A06870">
          <w:rPr>
            <w:rStyle w:val="Hipervnculo"/>
            <w:noProof/>
          </w:rPr>
          <w:t>2.1.1 Arquitectura Lambda</w:t>
        </w:r>
        <w:r>
          <w:rPr>
            <w:noProof/>
            <w:webHidden/>
          </w:rPr>
          <w:tab/>
        </w:r>
        <w:r>
          <w:rPr>
            <w:noProof/>
            <w:webHidden/>
          </w:rPr>
          <w:fldChar w:fldCharType="begin"/>
        </w:r>
        <w:r>
          <w:rPr>
            <w:noProof/>
            <w:webHidden/>
          </w:rPr>
          <w:instrText xml:space="preserve"> PAGEREF _Toc105754788 \h </w:instrText>
        </w:r>
        <w:r>
          <w:rPr>
            <w:noProof/>
            <w:webHidden/>
          </w:rPr>
        </w:r>
        <w:r>
          <w:rPr>
            <w:noProof/>
            <w:webHidden/>
          </w:rPr>
          <w:fldChar w:fldCharType="separate"/>
        </w:r>
        <w:r>
          <w:rPr>
            <w:noProof/>
            <w:webHidden/>
          </w:rPr>
          <w:t>13</w:t>
        </w:r>
        <w:r>
          <w:rPr>
            <w:noProof/>
            <w:webHidden/>
          </w:rPr>
          <w:fldChar w:fldCharType="end"/>
        </w:r>
      </w:hyperlink>
    </w:p>
    <w:p w14:paraId="29E9878F" w14:textId="69C28355"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89" w:history="1">
        <w:r w:rsidRPr="00A06870">
          <w:rPr>
            <w:rStyle w:val="Hipervnculo"/>
            <w:noProof/>
          </w:rPr>
          <w:t>2.1.2 Arquitectura Kappa</w:t>
        </w:r>
        <w:r>
          <w:rPr>
            <w:noProof/>
            <w:webHidden/>
          </w:rPr>
          <w:tab/>
        </w:r>
        <w:r>
          <w:rPr>
            <w:noProof/>
            <w:webHidden/>
          </w:rPr>
          <w:fldChar w:fldCharType="begin"/>
        </w:r>
        <w:r>
          <w:rPr>
            <w:noProof/>
            <w:webHidden/>
          </w:rPr>
          <w:instrText xml:space="preserve"> PAGEREF _Toc105754789 \h </w:instrText>
        </w:r>
        <w:r>
          <w:rPr>
            <w:noProof/>
            <w:webHidden/>
          </w:rPr>
        </w:r>
        <w:r>
          <w:rPr>
            <w:noProof/>
            <w:webHidden/>
          </w:rPr>
          <w:fldChar w:fldCharType="separate"/>
        </w:r>
        <w:r>
          <w:rPr>
            <w:noProof/>
            <w:webHidden/>
          </w:rPr>
          <w:t>14</w:t>
        </w:r>
        <w:r>
          <w:rPr>
            <w:noProof/>
            <w:webHidden/>
          </w:rPr>
          <w:fldChar w:fldCharType="end"/>
        </w:r>
      </w:hyperlink>
    </w:p>
    <w:p w14:paraId="7F02405A" w14:textId="049CCF0E"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90" w:history="1">
        <w:r w:rsidRPr="00A06870">
          <w:rPr>
            <w:rStyle w:val="Hipervnculo"/>
            <w:noProof/>
          </w:rPr>
          <w:t>2.2. Bases de Datos NoSQL</w:t>
        </w:r>
        <w:r>
          <w:rPr>
            <w:noProof/>
            <w:webHidden/>
          </w:rPr>
          <w:tab/>
        </w:r>
        <w:r>
          <w:rPr>
            <w:noProof/>
            <w:webHidden/>
          </w:rPr>
          <w:fldChar w:fldCharType="begin"/>
        </w:r>
        <w:r>
          <w:rPr>
            <w:noProof/>
            <w:webHidden/>
          </w:rPr>
          <w:instrText xml:space="preserve"> PAGEREF _Toc105754790 \h </w:instrText>
        </w:r>
        <w:r>
          <w:rPr>
            <w:noProof/>
            <w:webHidden/>
          </w:rPr>
        </w:r>
        <w:r>
          <w:rPr>
            <w:noProof/>
            <w:webHidden/>
          </w:rPr>
          <w:fldChar w:fldCharType="separate"/>
        </w:r>
        <w:r>
          <w:rPr>
            <w:noProof/>
            <w:webHidden/>
          </w:rPr>
          <w:t>15</w:t>
        </w:r>
        <w:r>
          <w:rPr>
            <w:noProof/>
            <w:webHidden/>
          </w:rPr>
          <w:fldChar w:fldCharType="end"/>
        </w:r>
      </w:hyperlink>
    </w:p>
    <w:p w14:paraId="146BC0DF" w14:textId="0DC5EBFB"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1" w:history="1">
        <w:r w:rsidRPr="00A06870">
          <w:rPr>
            <w:rStyle w:val="Hipervnculo"/>
            <w:noProof/>
          </w:rPr>
          <w:t>2.2.2 Características de una BDD NoSQL y CAP</w:t>
        </w:r>
        <w:r>
          <w:rPr>
            <w:noProof/>
            <w:webHidden/>
          </w:rPr>
          <w:tab/>
        </w:r>
        <w:r>
          <w:rPr>
            <w:noProof/>
            <w:webHidden/>
          </w:rPr>
          <w:fldChar w:fldCharType="begin"/>
        </w:r>
        <w:r>
          <w:rPr>
            <w:noProof/>
            <w:webHidden/>
          </w:rPr>
          <w:instrText xml:space="preserve"> PAGEREF _Toc105754791 \h </w:instrText>
        </w:r>
        <w:r>
          <w:rPr>
            <w:noProof/>
            <w:webHidden/>
          </w:rPr>
        </w:r>
        <w:r>
          <w:rPr>
            <w:noProof/>
            <w:webHidden/>
          </w:rPr>
          <w:fldChar w:fldCharType="separate"/>
        </w:r>
        <w:r>
          <w:rPr>
            <w:noProof/>
            <w:webHidden/>
          </w:rPr>
          <w:t>15</w:t>
        </w:r>
        <w:r>
          <w:rPr>
            <w:noProof/>
            <w:webHidden/>
          </w:rPr>
          <w:fldChar w:fldCharType="end"/>
        </w:r>
      </w:hyperlink>
    </w:p>
    <w:p w14:paraId="04D2EE60" w14:textId="293FBC4C"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2" w:history="1">
        <w:r w:rsidRPr="00A06870">
          <w:rPr>
            <w:rStyle w:val="Hipervnculo"/>
            <w:rFonts w:cs="TeXGyreTermes-Regular"/>
            <w:noProof/>
          </w:rPr>
          <w:t>2.2.3 Tipos de Bases NoSQL</w:t>
        </w:r>
        <w:r>
          <w:rPr>
            <w:noProof/>
            <w:webHidden/>
          </w:rPr>
          <w:tab/>
        </w:r>
        <w:r>
          <w:rPr>
            <w:noProof/>
            <w:webHidden/>
          </w:rPr>
          <w:fldChar w:fldCharType="begin"/>
        </w:r>
        <w:r>
          <w:rPr>
            <w:noProof/>
            <w:webHidden/>
          </w:rPr>
          <w:instrText xml:space="preserve"> PAGEREF _Toc105754792 \h </w:instrText>
        </w:r>
        <w:r>
          <w:rPr>
            <w:noProof/>
            <w:webHidden/>
          </w:rPr>
        </w:r>
        <w:r>
          <w:rPr>
            <w:noProof/>
            <w:webHidden/>
          </w:rPr>
          <w:fldChar w:fldCharType="separate"/>
        </w:r>
        <w:r>
          <w:rPr>
            <w:noProof/>
            <w:webHidden/>
          </w:rPr>
          <w:t>16</w:t>
        </w:r>
        <w:r>
          <w:rPr>
            <w:noProof/>
            <w:webHidden/>
          </w:rPr>
          <w:fldChar w:fldCharType="end"/>
        </w:r>
      </w:hyperlink>
    </w:p>
    <w:p w14:paraId="2B0F97AB" w14:textId="37ED3F41"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93" w:history="1">
        <w:r w:rsidRPr="00A06870">
          <w:rPr>
            <w:rStyle w:val="Hipervnculo"/>
            <w:rFonts w:cs="TeXGyreTermes-Regular"/>
            <w:noProof/>
          </w:rPr>
          <w:t>2.3. Visualización de datos para la toma de decisiones</w:t>
        </w:r>
        <w:r>
          <w:rPr>
            <w:noProof/>
            <w:webHidden/>
          </w:rPr>
          <w:tab/>
        </w:r>
        <w:r>
          <w:rPr>
            <w:noProof/>
            <w:webHidden/>
          </w:rPr>
          <w:fldChar w:fldCharType="begin"/>
        </w:r>
        <w:r>
          <w:rPr>
            <w:noProof/>
            <w:webHidden/>
          </w:rPr>
          <w:instrText xml:space="preserve"> PAGEREF _Toc105754793 \h </w:instrText>
        </w:r>
        <w:r>
          <w:rPr>
            <w:noProof/>
            <w:webHidden/>
          </w:rPr>
        </w:r>
        <w:r>
          <w:rPr>
            <w:noProof/>
            <w:webHidden/>
          </w:rPr>
          <w:fldChar w:fldCharType="separate"/>
        </w:r>
        <w:r>
          <w:rPr>
            <w:noProof/>
            <w:webHidden/>
          </w:rPr>
          <w:t>17</w:t>
        </w:r>
        <w:r>
          <w:rPr>
            <w:noProof/>
            <w:webHidden/>
          </w:rPr>
          <w:fldChar w:fldCharType="end"/>
        </w:r>
      </w:hyperlink>
    </w:p>
    <w:p w14:paraId="103A36D8" w14:textId="4B81E7AE"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94" w:history="1">
        <w:r w:rsidRPr="00A06870">
          <w:rPr>
            <w:rStyle w:val="Hipervnculo"/>
            <w:rFonts w:cs="TeXGyreTermes-Regular"/>
            <w:noProof/>
          </w:rPr>
          <w:t xml:space="preserve">2.4. </w:t>
        </w:r>
        <w:r w:rsidRPr="00A06870">
          <w:rPr>
            <w:rStyle w:val="Hipervnculo"/>
            <w:noProof/>
          </w:rPr>
          <w:t>Herramientas de aprendizaje automático para clusterización: Scikit-Learn</w:t>
        </w:r>
        <w:r>
          <w:rPr>
            <w:noProof/>
            <w:webHidden/>
          </w:rPr>
          <w:tab/>
        </w:r>
        <w:r>
          <w:rPr>
            <w:noProof/>
            <w:webHidden/>
          </w:rPr>
          <w:fldChar w:fldCharType="begin"/>
        </w:r>
        <w:r>
          <w:rPr>
            <w:noProof/>
            <w:webHidden/>
          </w:rPr>
          <w:instrText xml:space="preserve"> PAGEREF _Toc105754794 \h </w:instrText>
        </w:r>
        <w:r>
          <w:rPr>
            <w:noProof/>
            <w:webHidden/>
          </w:rPr>
        </w:r>
        <w:r>
          <w:rPr>
            <w:noProof/>
            <w:webHidden/>
          </w:rPr>
          <w:fldChar w:fldCharType="separate"/>
        </w:r>
        <w:r>
          <w:rPr>
            <w:noProof/>
            <w:webHidden/>
          </w:rPr>
          <w:t>18</w:t>
        </w:r>
        <w:r>
          <w:rPr>
            <w:noProof/>
            <w:webHidden/>
          </w:rPr>
          <w:fldChar w:fldCharType="end"/>
        </w:r>
      </w:hyperlink>
    </w:p>
    <w:p w14:paraId="2456A708" w14:textId="1932D85E"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795" w:history="1">
        <w:r w:rsidRPr="00A06870">
          <w:rPr>
            <w:rStyle w:val="Hipervnculo"/>
            <w:rFonts w:cs="TeXGyreTermes-Regular"/>
            <w:noProof/>
          </w:rPr>
          <w:t xml:space="preserve">2.5. </w:t>
        </w:r>
        <w:r w:rsidRPr="00A06870">
          <w:rPr>
            <w:rStyle w:val="Hipervnculo"/>
            <w:noProof/>
          </w:rPr>
          <w:t>Casos de Uso</w:t>
        </w:r>
        <w:r>
          <w:rPr>
            <w:noProof/>
            <w:webHidden/>
          </w:rPr>
          <w:tab/>
        </w:r>
        <w:r>
          <w:rPr>
            <w:noProof/>
            <w:webHidden/>
          </w:rPr>
          <w:fldChar w:fldCharType="begin"/>
        </w:r>
        <w:r>
          <w:rPr>
            <w:noProof/>
            <w:webHidden/>
          </w:rPr>
          <w:instrText xml:space="preserve"> PAGEREF _Toc105754795 \h </w:instrText>
        </w:r>
        <w:r>
          <w:rPr>
            <w:noProof/>
            <w:webHidden/>
          </w:rPr>
        </w:r>
        <w:r>
          <w:rPr>
            <w:noProof/>
            <w:webHidden/>
          </w:rPr>
          <w:fldChar w:fldCharType="separate"/>
        </w:r>
        <w:r>
          <w:rPr>
            <w:noProof/>
            <w:webHidden/>
          </w:rPr>
          <w:t>19</w:t>
        </w:r>
        <w:r>
          <w:rPr>
            <w:noProof/>
            <w:webHidden/>
          </w:rPr>
          <w:fldChar w:fldCharType="end"/>
        </w:r>
      </w:hyperlink>
    </w:p>
    <w:p w14:paraId="2B5297FA" w14:textId="284F4C23"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6" w:history="1">
        <w:r w:rsidRPr="00A06870">
          <w:rPr>
            <w:rStyle w:val="Hipervnculo"/>
            <w:rFonts w:cs="TeXGyreTermes-Regular"/>
            <w:noProof/>
          </w:rPr>
          <w:t>2.5.1 Arquitectura Kappa: Uber</w:t>
        </w:r>
        <w:r>
          <w:rPr>
            <w:noProof/>
            <w:webHidden/>
          </w:rPr>
          <w:tab/>
        </w:r>
        <w:r>
          <w:rPr>
            <w:noProof/>
            <w:webHidden/>
          </w:rPr>
          <w:fldChar w:fldCharType="begin"/>
        </w:r>
        <w:r>
          <w:rPr>
            <w:noProof/>
            <w:webHidden/>
          </w:rPr>
          <w:instrText xml:space="preserve"> PAGEREF _Toc105754796 \h </w:instrText>
        </w:r>
        <w:r>
          <w:rPr>
            <w:noProof/>
            <w:webHidden/>
          </w:rPr>
        </w:r>
        <w:r>
          <w:rPr>
            <w:noProof/>
            <w:webHidden/>
          </w:rPr>
          <w:fldChar w:fldCharType="separate"/>
        </w:r>
        <w:r>
          <w:rPr>
            <w:noProof/>
            <w:webHidden/>
          </w:rPr>
          <w:t>19</w:t>
        </w:r>
        <w:r>
          <w:rPr>
            <w:noProof/>
            <w:webHidden/>
          </w:rPr>
          <w:fldChar w:fldCharType="end"/>
        </w:r>
      </w:hyperlink>
    </w:p>
    <w:p w14:paraId="1A9D22E5" w14:textId="6BC03E86"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7" w:history="1">
        <w:r w:rsidRPr="00A06870">
          <w:rPr>
            <w:rStyle w:val="Hipervnculo"/>
            <w:rFonts w:cs="TeXGyreTermes-Regular"/>
            <w:noProof/>
          </w:rPr>
          <w:t>2.5.2 Apache Spark: Casos de uso para el procesamiento de datos</w:t>
        </w:r>
        <w:r>
          <w:rPr>
            <w:noProof/>
            <w:webHidden/>
          </w:rPr>
          <w:tab/>
        </w:r>
        <w:r>
          <w:rPr>
            <w:noProof/>
            <w:webHidden/>
          </w:rPr>
          <w:fldChar w:fldCharType="begin"/>
        </w:r>
        <w:r>
          <w:rPr>
            <w:noProof/>
            <w:webHidden/>
          </w:rPr>
          <w:instrText xml:space="preserve"> PAGEREF _Toc105754797 \h </w:instrText>
        </w:r>
        <w:r>
          <w:rPr>
            <w:noProof/>
            <w:webHidden/>
          </w:rPr>
        </w:r>
        <w:r>
          <w:rPr>
            <w:noProof/>
            <w:webHidden/>
          </w:rPr>
          <w:fldChar w:fldCharType="separate"/>
        </w:r>
        <w:r>
          <w:rPr>
            <w:noProof/>
            <w:webHidden/>
          </w:rPr>
          <w:t>21</w:t>
        </w:r>
        <w:r>
          <w:rPr>
            <w:noProof/>
            <w:webHidden/>
          </w:rPr>
          <w:fldChar w:fldCharType="end"/>
        </w:r>
      </w:hyperlink>
    </w:p>
    <w:p w14:paraId="19507333" w14:textId="18D01B95"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8" w:history="1">
        <w:r w:rsidRPr="00A06870">
          <w:rPr>
            <w:rStyle w:val="Hipervnculo"/>
            <w:rFonts w:cs="TeXGyreTermes-Regular"/>
            <w:noProof/>
          </w:rPr>
          <w:t>2.5.3 ELK (Elasticsearch, Logstash y Kibana) para el análisis y reportería</w:t>
        </w:r>
        <w:r>
          <w:rPr>
            <w:noProof/>
            <w:webHidden/>
          </w:rPr>
          <w:tab/>
        </w:r>
        <w:r>
          <w:rPr>
            <w:noProof/>
            <w:webHidden/>
          </w:rPr>
          <w:fldChar w:fldCharType="begin"/>
        </w:r>
        <w:r>
          <w:rPr>
            <w:noProof/>
            <w:webHidden/>
          </w:rPr>
          <w:instrText xml:space="preserve"> PAGEREF _Toc105754798 \h </w:instrText>
        </w:r>
        <w:r>
          <w:rPr>
            <w:noProof/>
            <w:webHidden/>
          </w:rPr>
        </w:r>
        <w:r>
          <w:rPr>
            <w:noProof/>
            <w:webHidden/>
          </w:rPr>
          <w:fldChar w:fldCharType="separate"/>
        </w:r>
        <w:r>
          <w:rPr>
            <w:noProof/>
            <w:webHidden/>
          </w:rPr>
          <w:t>22</w:t>
        </w:r>
        <w:r>
          <w:rPr>
            <w:noProof/>
            <w:webHidden/>
          </w:rPr>
          <w:fldChar w:fldCharType="end"/>
        </w:r>
      </w:hyperlink>
    </w:p>
    <w:p w14:paraId="3E60345C" w14:textId="3D4A99D8"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799" w:history="1">
        <w:r w:rsidRPr="00A06870">
          <w:rPr>
            <w:rStyle w:val="Hipervnculo"/>
            <w:rFonts w:cs="TeXGyreTermes-Regular"/>
            <w:noProof/>
          </w:rPr>
          <w:t>2.5.4 Scikit-Learn en la Educación</w:t>
        </w:r>
        <w:r>
          <w:rPr>
            <w:noProof/>
            <w:webHidden/>
          </w:rPr>
          <w:tab/>
        </w:r>
        <w:r>
          <w:rPr>
            <w:noProof/>
            <w:webHidden/>
          </w:rPr>
          <w:fldChar w:fldCharType="begin"/>
        </w:r>
        <w:r>
          <w:rPr>
            <w:noProof/>
            <w:webHidden/>
          </w:rPr>
          <w:instrText xml:space="preserve"> PAGEREF _Toc105754799 \h </w:instrText>
        </w:r>
        <w:r>
          <w:rPr>
            <w:noProof/>
            <w:webHidden/>
          </w:rPr>
        </w:r>
        <w:r>
          <w:rPr>
            <w:noProof/>
            <w:webHidden/>
          </w:rPr>
          <w:fldChar w:fldCharType="separate"/>
        </w:r>
        <w:r>
          <w:rPr>
            <w:noProof/>
            <w:webHidden/>
          </w:rPr>
          <w:t>23</w:t>
        </w:r>
        <w:r>
          <w:rPr>
            <w:noProof/>
            <w:webHidden/>
          </w:rPr>
          <w:fldChar w:fldCharType="end"/>
        </w:r>
      </w:hyperlink>
    </w:p>
    <w:p w14:paraId="0BC5762E" w14:textId="589A84BD"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00" w:history="1">
        <w:r w:rsidRPr="00A06870">
          <w:rPr>
            <w:rStyle w:val="Hipervnculo"/>
            <w:rFonts w:cs="TeXGyreTermes-Regular"/>
            <w:noProof/>
          </w:rPr>
          <w:t>2.6 Contribución</w:t>
        </w:r>
        <w:r>
          <w:rPr>
            <w:noProof/>
            <w:webHidden/>
          </w:rPr>
          <w:tab/>
        </w:r>
        <w:r>
          <w:rPr>
            <w:noProof/>
            <w:webHidden/>
          </w:rPr>
          <w:fldChar w:fldCharType="begin"/>
        </w:r>
        <w:r>
          <w:rPr>
            <w:noProof/>
            <w:webHidden/>
          </w:rPr>
          <w:instrText xml:space="preserve"> PAGEREF _Toc105754800 \h </w:instrText>
        </w:r>
        <w:r>
          <w:rPr>
            <w:noProof/>
            <w:webHidden/>
          </w:rPr>
        </w:r>
        <w:r>
          <w:rPr>
            <w:noProof/>
            <w:webHidden/>
          </w:rPr>
          <w:fldChar w:fldCharType="separate"/>
        </w:r>
        <w:r>
          <w:rPr>
            <w:noProof/>
            <w:webHidden/>
          </w:rPr>
          <w:t>25</w:t>
        </w:r>
        <w:r>
          <w:rPr>
            <w:noProof/>
            <w:webHidden/>
          </w:rPr>
          <w:fldChar w:fldCharType="end"/>
        </w:r>
      </w:hyperlink>
    </w:p>
    <w:p w14:paraId="31538480" w14:textId="4813888C"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01" w:history="1">
        <w:r w:rsidRPr="00A06870">
          <w:rPr>
            <w:rStyle w:val="Hipervnculo"/>
            <w:noProof/>
            <w:lang w:bidi="en-US"/>
          </w:rPr>
          <w:t>3. Objetivos concretos y metodología de trabajo</w:t>
        </w:r>
        <w:r>
          <w:rPr>
            <w:noProof/>
            <w:webHidden/>
          </w:rPr>
          <w:tab/>
        </w:r>
        <w:r>
          <w:rPr>
            <w:noProof/>
            <w:webHidden/>
          </w:rPr>
          <w:fldChar w:fldCharType="begin"/>
        </w:r>
        <w:r>
          <w:rPr>
            <w:noProof/>
            <w:webHidden/>
          </w:rPr>
          <w:instrText xml:space="preserve"> PAGEREF _Toc105754801 \h </w:instrText>
        </w:r>
        <w:r>
          <w:rPr>
            <w:noProof/>
            <w:webHidden/>
          </w:rPr>
        </w:r>
        <w:r>
          <w:rPr>
            <w:noProof/>
            <w:webHidden/>
          </w:rPr>
          <w:fldChar w:fldCharType="separate"/>
        </w:r>
        <w:r>
          <w:rPr>
            <w:noProof/>
            <w:webHidden/>
          </w:rPr>
          <w:t>27</w:t>
        </w:r>
        <w:r>
          <w:rPr>
            <w:noProof/>
            <w:webHidden/>
          </w:rPr>
          <w:fldChar w:fldCharType="end"/>
        </w:r>
      </w:hyperlink>
    </w:p>
    <w:p w14:paraId="6C0EE868" w14:textId="12A0C23C"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02" w:history="1">
        <w:r w:rsidRPr="00A06870">
          <w:rPr>
            <w:rStyle w:val="Hipervnculo"/>
            <w:noProof/>
          </w:rPr>
          <w:t>3.1. Objetivo general</w:t>
        </w:r>
        <w:r>
          <w:rPr>
            <w:noProof/>
            <w:webHidden/>
          </w:rPr>
          <w:tab/>
        </w:r>
        <w:r>
          <w:rPr>
            <w:noProof/>
            <w:webHidden/>
          </w:rPr>
          <w:fldChar w:fldCharType="begin"/>
        </w:r>
        <w:r>
          <w:rPr>
            <w:noProof/>
            <w:webHidden/>
          </w:rPr>
          <w:instrText xml:space="preserve"> PAGEREF _Toc105754802 \h </w:instrText>
        </w:r>
        <w:r>
          <w:rPr>
            <w:noProof/>
            <w:webHidden/>
          </w:rPr>
        </w:r>
        <w:r>
          <w:rPr>
            <w:noProof/>
            <w:webHidden/>
          </w:rPr>
          <w:fldChar w:fldCharType="separate"/>
        </w:r>
        <w:r>
          <w:rPr>
            <w:noProof/>
            <w:webHidden/>
          </w:rPr>
          <w:t>27</w:t>
        </w:r>
        <w:r>
          <w:rPr>
            <w:noProof/>
            <w:webHidden/>
          </w:rPr>
          <w:fldChar w:fldCharType="end"/>
        </w:r>
      </w:hyperlink>
    </w:p>
    <w:p w14:paraId="12F6C9AE" w14:textId="4A353C2C"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03" w:history="1">
        <w:r w:rsidRPr="00A06870">
          <w:rPr>
            <w:rStyle w:val="Hipervnculo"/>
            <w:noProof/>
          </w:rPr>
          <w:t>3.2. Objetivos específicos</w:t>
        </w:r>
        <w:r>
          <w:rPr>
            <w:noProof/>
            <w:webHidden/>
          </w:rPr>
          <w:tab/>
        </w:r>
        <w:r>
          <w:rPr>
            <w:noProof/>
            <w:webHidden/>
          </w:rPr>
          <w:fldChar w:fldCharType="begin"/>
        </w:r>
        <w:r>
          <w:rPr>
            <w:noProof/>
            <w:webHidden/>
          </w:rPr>
          <w:instrText xml:space="preserve"> PAGEREF _Toc105754803 \h </w:instrText>
        </w:r>
        <w:r>
          <w:rPr>
            <w:noProof/>
            <w:webHidden/>
          </w:rPr>
        </w:r>
        <w:r>
          <w:rPr>
            <w:noProof/>
            <w:webHidden/>
          </w:rPr>
          <w:fldChar w:fldCharType="separate"/>
        </w:r>
        <w:r>
          <w:rPr>
            <w:noProof/>
            <w:webHidden/>
          </w:rPr>
          <w:t>27</w:t>
        </w:r>
        <w:r>
          <w:rPr>
            <w:noProof/>
            <w:webHidden/>
          </w:rPr>
          <w:fldChar w:fldCharType="end"/>
        </w:r>
      </w:hyperlink>
    </w:p>
    <w:p w14:paraId="20A3E145" w14:textId="00D89507"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04" w:history="1">
        <w:r w:rsidRPr="00A06870">
          <w:rPr>
            <w:rStyle w:val="Hipervnculo"/>
            <w:noProof/>
          </w:rPr>
          <w:t>3.3. Metodología del trabajo</w:t>
        </w:r>
        <w:r>
          <w:rPr>
            <w:noProof/>
            <w:webHidden/>
          </w:rPr>
          <w:tab/>
        </w:r>
        <w:r>
          <w:rPr>
            <w:noProof/>
            <w:webHidden/>
          </w:rPr>
          <w:fldChar w:fldCharType="begin"/>
        </w:r>
        <w:r>
          <w:rPr>
            <w:noProof/>
            <w:webHidden/>
          </w:rPr>
          <w:instrText xml:space="preserve"> PAGEREF _Toc105754804 \h </w:instrText>
        </w:r>
        <w:r>
          <w:rPr>
            <w:noProof/>
            <w:webHidden/>
          </w:rPr>
        </w:r>
        <w:r>
          <w:rPr>
            <w:noProof/>
            <w:webHidden/>
          </w:rPr>
          <w:fldChar w:fldCharType="separate"/>
        </w:r>
        <w:r>
          <w:rPr>
            <w:noProof/>
            <w:webHidden/>
          </w:rPr>
          <w:t>28</w:t>
        </w:r>
        <w:r>
          <w:rPr>
            <w:noProof/>
            <w:webHidden/>
          </w:rPr>
          <w:fldChar w:fldCharType="end"/>
        </w:r>
      </w:hyperlink>
    </w:p>
    <w:p w14:paraId="4A05CB5D" w14:textId="5E64E92E"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05" w:history="1">
        <w:r w:rsidRPr="00A06870">
          <w:rPr>
            <w:rStyle w:val="Hipervnculo"/>
            <w:noProof/>
            <w:lang w:bidi="en-US"/>
          </w:rPr>
          <w:t>4. Desarrollo específico de la contribución</w:t>
        </w:r>
        <w:r>
          <w:rPr>
            <w:noProof/>
            <w:webHidden/>
          </w:rPr>
          <w:tab/>
        </w:r>
        <w:r>
          <w:rPr>
            <w:noProof/>
            <w:webHidden/>
          </w:rPr>
          <w:fldChar w:fldCharType="begin"/>
        </w:r>
        <w:r>
          <w:rPr>
            <w:noProof/>
            <w:webHidden/>
          </w:rPr>
          <w:instrText xml:space="preserve"> PAGEREF _Toc105754805 \h </w:instrText>
        </w:r>
        <w:r>
          <w:rPr>
            <w:noProof/>
            <w:webHidden/>
          </w:rPr>
        </w:r>
        <w:r>
          <w:rPr>
            <w:noProof/>
            <w:webHidden/>
          </w:rPr>
          <w:fldChar w:fldCharType="separate"/>
        </w:r>
        <w:r>
          <w:rPr>
            <w:noProof/>
            <w:webHidden/>
          </w:rPr>
          <w:t>31</w:t>
        </w:r>
        <w:r>
          <w:rPr>
            <w:noProof/>
            <w:webHidden/>
          </w:rPr>
          <w:fldChar w:fldCharType="end"/>
        </w:r>
      </w:hyperlink>
    </w:p>
    <w:p w14:paraId="5B578A92" w14:textId="1FE0EB19"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06" w:history="1">
        <w:r w:rsidRPr="00A06870">
          <w:rPr>
            <w:rStyle w:val="Hipervnculo"/>
            <w:noProof/>
            <w:lang w:eastAsia="es-ES" w:bidi="en-US"/>
          </w:rPr>
          <w:t>4.1. Carga de Información Histórica</w:t>
        </w:r>
        <w:r>
          <w:rPr>
            <w:noProof/>
            <w:webHidden/>
          </w:rPr>
          <w:tab/>
        </w:r>
        <w:r>
          <w:rPr>
            <w:noProof/>
            <w:webHidden/>
          </w:rPr>
          <w:fldChar w:fldCharType="begin"/>
        </w:r>
        <w:r>
          <w:rPr>
            <w:noProof/>
            <w:webHidden/>
          </w:rPr>
          <w:instrText xml:space="preserve"> PAGEREF _Toc105754806 \h </w:instrText>
        </w:r>
        <w:r>
          <w:rPr>
            <w:noProof/>
            <w:webHidden/>
          </w:rPr>
        </w:r>
        <w:r>
          <w:rPr>
            <w:noProof/>
            <w:webHidden/>
          </w:rPr>
          <w:fldChar w:fldCharType="separate"/>
        </w:r>
        <w:r>
          <w:rPr>
            <w:noProof/>
            <w:webHidden/>
          </w:rPr>
          <w:t>32</w:t>
        </w:r>
        <w:r>
          <w:rPr>
            <w:noProof/>
            <w:webHidden/>
          </w:rPr>
          <w:fldChar w:fldCharType="end"/>
        </w:r>
      </w:hyperlink>
    </w:p>
    <w:p w14:paraId="486BF06F" w14:textId="33BAC6B1"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07" w:history="1">
        <w:r w:rsidRPr="00A06870">
          <w:rPr>
            <w:rStyle w:val="Hipervnculo"/>
            <w:rFonts w:eastAsia="Times New Roman" w:cs="TeXGyreTermes-Regular"/>
            <w:noProof/>
            <w:lang w:eastAsia="es-ES"/>
          </w:rPr>
          <w:t>4.1.1 Modelo de Datos</w:t>
        </w:r>
        <w:r>
          <w:rPr>
            <w:noProof/>
            <w:webHidden/>
          </w:rPr>
          <w:tab/>
        </w:r>
        <w:r>
          <w:rPr>
            <w:noProof/>
            <w:webHidden/>
          </w:rPr>
          <w:fldChar w:fldCharType="begin"/>
        </w:r>
        <w:r>
          <w:rPr>
            <w:noProof/>
            <w:webHidden/>
          </w:rPr>
          <w:instrText xml:space="preserve"> PAGEREF _Toc105754807 \h </w:instrText>
        </w:r>
        <w:r>
          <w:rPr>
            <w:noProof/>
            <w:webHidden/>
          </w:rPr>
        </w:r>
        <w:r>
          <w:rPr>
            <w:noProof/>
            <w:webHidden/>
          </w:rPr>
          <w:fldChar w:fldCharType="separate"/>
        </w:r>
        <w:r>
          <w:rPr>
            <w:noProof/>
            <w:webHidden/>
          </w:rPr>
          <w:t>32</w:t>
        </w:r>
        <w:r>
          <w:rPr>
            <w:noProof/>
            <w:webHidden/>
          </w:rPr>
          <w:fldChar w:fldCharType="end"/>
        </w:r>
      </w:hyperlink>
    </w:p>
    <w:p w14:paraId="6FF3B3A7" w14:textId="72CDF6D0"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08" w:history="1">
        <w:r w:rsidRPr="00A06870">
          <w:rPr>
            <w:rStyle w:val="Hipervnculo"/>
            <w:rFonts w:eastAsia="Times New Roman" w:cs="TeXGyreTermes-Regular"/>
            <w:noProof/>
            <w:lang w:eastAsia="es-ES"/>
          </w:rPr>
          <w:t>4.1.2 Importación de Datos Históricos</w:t>
        </w:r>
        <w:r>
          <w:rPr>
            <w:noProof/>
            <w:webHidden/>
          </w:rPr>
          <w:tab/>
        </w:r>
        <w:r>
          <w:rPr>
            <w:noProof/>
            <w:webHidden/>
          </w:rPr>
          <w:fldChar w:fldCharType="begin"/>
        </w:r>
        <w:r>
          <w:rPr>
            <w:noProof/>
            <w:webHidden/>
          </w:rPr>
          <w:instrText xml:space="preserve"> PAGEREF _Toc105754808 \h </w:instrText>
        </w:r>
        <w:r>
          <w:rPr>
            <w:noProof/>
            <w:webHidden/>
          </w:rPr>
        </w:r>
        <w:r>
          <w:rPr>
            <w:noProof/>
            <w:webHidden/>
          </w:rPr>
          <w:fldChar w:fldCharType="separate"/>
        </w:r>
        <w:r>
          <w:rPr>
            <w:noProof/>
            <w:webHidden/>
          </w:rPr>
          <w:t>34</w:t>
        </w:r>
        <w:r>
          <w:rPr>
            <w:noProof/>
            <w:webHidden/>
          </w:rPr>
          <w:fldChar w:fldCharType="end"/>
        </w:r>
      </w:hyperlink>
    </w:p>
    <w:p w14:paraId="73400BFF" w14:textId="16F88BAE"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09" w:history="1">
        <w:r w:rsidRPr="00A06870">
          <w:rPr>
            <w:rStyle w:val="Hipervnculo"/>
            <w:noProof/>
            <w:lang w:eastAsia="es-ES" w:bidi="en-US"/>
          </w:rPr>
          <w:t>4.2. Generación de datos de detalle</w:t>
        </w:r>
        <w:r>
          <w:rPr>
            <w:noProof/>
            <w:webHidden/>
          </w:rPr>
          <w:tab/>
        </w:r>
        <w:r>
          <w:rPr>
            <w:noProof/>
            <w:webHidden/>
          </w:rPr>
          <w:fldChar w:fldCharType="begin"/>
        </w:r>
        <w:r>
          <w:rPr>
            <w:noProof/>
            <w:webHidden/>
          </w:rPr>
          <w:instrText xml:space="preserve"> PAGEREF _Toc105754809 \h </w:instrText>
        </w:r>
        <w:r>
          <w:rPr>
            <w:noProof/>
            <w:webHidden/>
          </w:rPr>
        </w:r>
        <w:r>
          <w:rPr>
            <w:noProof/>
            <w:webHidden/>
          </w:rPr>
          <w:fldChar w:fldCharType="separate"/>
        </w:r>
        <w:r>
          <w:rPr>
            <w:noProof/>
            <w:webHidden/>
          </w:rPr>
          <w:t>41</w:t>
        </w:r>
        <w:r>
          <w:rPr>
            <w:noProof/>
            <w:webHidden/>
          </w:rPr>
          <w:fldChar w:fldCharType="end"/>
        </w:r>
      </w:hyperlink>
    </w:p>
    <w:p w14:paraId="7B191910" w14:textId="2216284E"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0" w:history="1">
        <w:r w:rsidRPr="00A06870">
          <w:rPr>
            <w:rStyle w:val="Hipervnculo"/>
            <w:rFonts w:eastAsia="Times New Roman" w:cs="TeXGyreTermes-Regular"/>
            <w:noProof/>
            <w:lang w:eastAsia="es-ES"/>
          </w:rPr>
          <w:t>4.2.1 Modelo de Datos</w:t>
        </w:r>
        <w:r>
          <w:rPr>
            <w:noProof/>
            <w:webHidden/>
          </w:rPr>
          <w:tab/>
        </w:r>
        <w:r>
          <w:rPr>
            <w:noProof/>
            <w:webHidden/>
          </w:rPr>
          <w:fldChar w:fldCharType="begin"/>
        </w:r>
        <w:r>
          <w:rPr>
            <w:noProof/>
            <w:webHidden/>
          </w:rPr>
          <w:instrText xml:space="preserve"> PAGEREF _Toc105754810 \h </w:instrText>
        </w:r>
        <w:r>
          <w:rPr>
            <w:noProof/>
            <w:webHidden/>
          </w:rPr>
        </w:r>
        <w:r>
          <w:rPr>
            <w:noProof/>
            <w:webHidden/>
          </w:rPr>
          <w:fldChar w:fldCharType="separate"/>
        </w:r>
        <w:r>
          <w:rPr>
            <w:noProof/>
            <w:webHidden/>
          </w:rPr>
          <w:t>41</w:t>
        </w:r>
        <w:r>
          <w:rPr>
            <w:noProof/>
            <w:webHidden/>
          </w:rPr>
          <w:fldChar w:fldCharType="end"/>
        </w:r>
      </w:hyperlink>
    </w:p>
    <w:p w14:paraId="0CE37C84" w14:textId="6FAE37F6"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1" w:history="1">
        <w:r w:rsidRPr="00A06870">
          <w:rPr>
            <w:rStyle w:val="Hipervnculo"/>
            <w:rFonts w:eastAsia="Times New Roman" w:cs="TeXGyreTermes-Regular"/>
            <w:noProof/>
            <w:lang w:eastAsia="es-ES"/>
          </w:rPr>
          <w:t>4.2.2 Definición de estructuras en Oracle</w:t>
        </w:r>
        <w:r>
          <w:rPr>
            <w:noProof/>
            <w:webHidden/>
          </w:rPr>
          <w:tab/>
        </w:r>
        <w:r>
          <w:rPr>
            <w:noProof/>
            <w:webHidden/>
          </w:rPr>
          <w:fldChar w:fldCharType="begin"/>
        </w:r>
        <w:r>
          <w:rPr>
            <w:noProof/>
            <w:webHidden/>
          </w:rPr>
          <w:instrText xml:space="preserve"> PAGEREF _Toc105754811 \h </w:instrText>
        </w:r>
        <w:r>
          <w:rPr>
            <w:noProof/>
            <w:webHidden/>
          </w:rPr>
        </w:r>
        <w:r>
          <w:rPr>
            <w:noProof/>
            <w:webHidden/>
          </w:rPr>
          <w:fldChar w:fldCharType="separate"/>
        </w:r>
        <w:r>
          <w:rPr>
            <w:noProof/>
            <w:webHidden/>
          </w:rPr>
          <w:t>42</w:t>
        </w:r>
        <w:r>
          <w:rPr>
            <w:noProof/>
            <w:webHidden/>
          </w:rPr>
          <w:fldChar w:fldCharType="end"/>
        </w:r>
      </w:hyperlink>
    </w:p>
    <w:p w14:paraId="0E2C979E" w14:textId="07EC4339"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2" w:history="1">
        <w:r w:rsidRPr="00A06870">
          <w:rPr>
            <w:rStyle w:val="Hipervnculo"/>
            <w:rFonts w:eastAsia="Times New Roman" w:cs="TeXGyreTermes-Regular"/>
            <w:iCs/>
            <w:noProof/>
            <w:lang w:val="en-US" w:eastAsia="es-ES" w:bidi="en-US"/>
          </w:rPr>
          <w:t>4.2.3 Interfaz  gráfica</w:t>
        </w:r>
        <w:r>
          <w:rPr>
            <w:noProof/>
            <w:webHidden/>
          </w:rPr>
          <w:tab/>
        </w:r>
        <w:r>
          <w:rPr>
            <w:noProof/>
            <w:webHidden/>
          </w:rPr>
          <w:fldChar w:fldCharType="begin"/>
        </w:r>
        <w:r>
          <w:rPr>
            <w:noProof/>
            <w:webHidden/>
          </w:rPr>
          <w:instrText xml:space="preserve"> PAGEREF _Toc105754812 \h </w:instrText>
        </w:r>
        <w:r>
          <w:rPr>
            <w:noProof/>
            <w:webHidden/>
          </w:rPr>
        </w:r>
        <w:r>
          <w:rPr>
            <w:noProof/>
            <w:webHidden/>
          </w:rPr>
          <w:fldChar w:fldCharType="separate"/>
        </w:r>
        <w:r>
          <w:rPr>
            <w:noProof/>
            <w:webHidden/>
          </w:rPr>
          <w:t>46</w:t>
        </w:r>
        <w:r>
          <w:rPr>
            <w:noProof/>
            <w:webHidden/>
          </w:rPr>
          <w:fldChar w:fldCharType="end"/>
        </w:r>
      </w:hyperlink>
    </w:p>
    <w:p w14:paraId="5FC13CB2" w14:textId="6E1D6C43"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3" w:history="1">
        <w:r w:rsidRPr="00A06870">
          <w:rPr>
            <w:rStyle w:val="Hipervnculo"/>
            <w:rFonts w:eastAsia="Times New Roman" w:cs="TeXGyreTermes-Regular"/>
            <w:noProof/>
            <w:lang w:eastAsia="es-ES"/>
          </w:rPr>
          <w:t>4.2.3 Resultados de generación de datos de declaraciones a detalle</w:t>
        </w:r>
        <w:r>
          <w:rPr>
            <w:noProof/>
            <w:webHidden/>
          </w:rPr>
          <w:tab/>
        </w:r>
        <w:r>
          <w:rPr>
            <w:noProof/>
            <w:webHidden/>
          </w:rPr>
          <w:fldChar w:fldCharType="begin"/>
        </w:r>
        <w:r>
          <w:rPr>
            <w:noProof/>
            <w:webHidden/>
          </w:rPr>
          <w:instrText xml:space="preserve"> PAGEREF _Toc105754813 \h </w:instrText>
        </w:r>
        <w:r>
          <w:rPr>
            <w:noProof/>
            <w:webHidden/>
          </w:rPr>
        </w:r>
        <w:r>
          <w:rPr>
            <w:noProof/>
            <w:webHidden/>
          </w:rPr>
          <w:fldChar w:fldCharType="separate"/>
        </w:r>
        <w:r>
          <w:rPr>
            <w:noProof/>
            <w:webHidden/>
          </w:rPr>
          <w:t>49</w:t>
        </w:r>
        <w:r>
          <w:rPr>
            <w:noProof/>
            <w:webHidden/>
          </w:rPr>
          <w:fldChar w:fldCharType="end"/>
        </w:r>
      </w:hyperlink>
    </w:p>
    <w:p w14:paraId="134270A1" w14:textId="4B7577C6"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14" w:history="1">
        <w:r w:rsidRPr="00A06870">
          <w:rPr>
            <w:rStyle w:val="Hipervnculo"/>
            <w:noProof/>
            <w:lang w:eastAsia="es-ES" w:bidi="en-US"/>
          </w:rPr>
          <w:t>4.3. Captura de información a detalle</w:t>
        </w:r>
        <w:r>
          <w:rPr>
            <w:noProof/>
            <w:webHidden/>
          </w:rPr>
          <w:tab/>
        </w:r>
        <w:r>
          <w:rPr>
            <w:noProof/>
            <w:webHidden/>
          </w:rPr>
          <w:fldChar w:fldCharType="begin"/>
        </w:r>
        <w:r>
          <w:rPr>
            <w:noProof/>
            <w:webHidden/>
          </w:rPr>
          <w:instrText xml:space="preserve"> PAGEREF _Toc105754814 \h </w:instrText>
        </w:r>
        <w:r>
          <w:rPr>
            <w:noProof/>
            <w:webHidden/>
          </w:rPr>
        </w:r>
        <w:r>
          <w:rPr>
            <w:noProof/>
            <w:webHidden/>
          </w:rPr>
          <w:fldChar w:fldCharType="separate"/>
        </w:r>
        <w:r>
          <w:rPr>
            <w:noProof/>
            <w:webHidden/>
          </w:rPr>
          <w:t>50</w:t>
        </w:r>
        <w:r>
          <w:rPr>
            <w:noProof/>
            <w:webHidden/>
          </w:rPr>
          <w:fldChar w:fldCharType="end"/>
        </w:r>
      </w:hyperlink>
    </w:p>
    <w:p w14:paraId="76E77C8B" w14:textId="7799072B"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5" w:history="1">
        <w:r w:rsidRPr="00A06870">
          <w:rPr>
            <w:rStyle w:val="Hipervnculo"/>
            <w:rFonts w:eastAsia="Times New Roman" w:cs="TeXGyreTermes-Regular"/>
            <w:iCs/>
            <w:noProof/>
            <w:lang w:eastAsia="es-ES" w:bidi="en-US"/>
          </w:rPr>
          <w:t>4.3.1 Apache Kafka</w:t>
        </w:r>
        <w:r>
          <w:rPr>
            <w:noProof/>
            <w:webHidden/>
          </w:rPr>
          <w:tab/>
        </w:r>
        <w:r>
          <w:rPr>
            <w:noProof/>
            <w:webHidden/>
          </w:rPr>
          <w:fldChar w:fldCharType="begin"/>
        </w:r>
        <w:r>
          <w:rPr>
            <w:noProof/>
            <w:webHidden/>
          </w:rPr>
          <w:instrText xml:space="preserve"> PAGEREF _Toc105754815 \h </w:instrText>
        </w:r>
        <w:r>
          <w:rPr>
            <w:noProof/>
            <w:webHidden/>
          </w:rPr>
        </w:r>
        <w:r>
          <w:rPr>
            <w:noProof/>
            <w:webHidden/>
          </w:rPr>
          <w:fldChar w:fldCharType="separate"/>
        </w:r>
        <w:r>
          <w:rPr>
            <w:noProof/>
            <w:webHidden/>
          </w:rPr>
          <w:t>50</w:t>
        </w:r>
        <w:r>
          <w:rPr>
            <w:noProof/>
            <w:webHidden/>
          </w:rPr>
          <w:fldChar w:fldCharType="end"/>
        </w:r>
      </w:hyperlink>
    </w:p>
    <w:p w14:paraId="29A1D935" w14:textId="78BFDFC5"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6" w:history="1">
        <w:r w:rsidRPr="00A06870">
          <w:rPr>
            <w:rStyle w:val="Hipervnculo"/>
            <w:rFonts w:eastAsia="Times New Roman" w:cs="TeXGyreTermes-Regular"/>
            <w:iCs/>
            <w:noProof/>
            <w:lang w:eastAsia="es-ES" w:bidi="en-US"/>
          </w:rPr>
          <w:t>4.3.2 Configuración Apache Kafka- Confluent</w:t>
        </w:r>
        <w:r>
          <w:rPr>
            <w:noProof/>
            <w:webHidden/>
          </w:rPr>
          <w:tab/>
        </w:r>
        <w:r>
          <w:rPr>
            <w:noProof/>
            <w:webHidden/>
          </w:rPr>
          <w:fldChar w:fldCharType="begin"/>
        </w:r>
        <w:r>
          <w:rPr>
            <w:noProof/>
            <w:webHidden/>
          </w:rPr>
          <w:instrText xml:space="preserve"> PAGEREF _Toc105754816 \h </w:instrText>
        </w:r>
        <w:r>
          <w:rPr>
            <w:noProof/>
            <w:webHidden/>
          </w:rPr>
        </w:r>
        <w:r>
          <w:rPr>
            <w:noProof/>
            <w:webHidden/>
          </w:rPr>
          <w:fldChar w:fldCharType="separate"/>
        </w:r>
        <w:r>
          <w:rPr>
            <w:noProof/>
            <w:webHidden/>
          </w:rPr>
          <w:t>52</w:t>
        </w:r>
        <w:r>
          <w:rPr>
            <w:noProof/>
            <w:webHidden/>
          </w:rPr>
          <w:fldChar w:fldCharType="end"/>
        </w:r>
      </w:hyperlink>
    </w:p>
    <w:p w14:paraId="411691B5" w14:textId="5A2BCC3D"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17" w:history="1">
        <w:r w:rsidRPr="00A06870">
          <w:rPr>
            <w:rStyle w:val="Hipervnculo"/>
            <w:noProof/>
            <w:lang w:eastAsia="es-ES" w:bidi="en-US"/>
          </w:rPr>
          <w:t>4.4. Procesamiento y persistencia de información de declaraciones</w:t>
        </w:r>
        <w:r>
          <w:rPr>
            <w:noProof/>
            <w:webHidden/>
          </w:rPr>
          <w:tab/>
        </w:r>
        <w:r>
          <w:rPr>
            <w:noProof/>
            <w:webHidden/>
          </w:rPr>
          <w:fldChar w:fldCharType="begin"/>
        </w:r>
        <w:r>
          <w:rPr>
            <w:noProof/>
            <w:webHidden/>
          </w:rPr>
          <w:instrText xml:space="preserve"> PAGEREF _Toc105754817 \h </w:instrText>
        </w:r>
        <w:r>
          <w:rPr>
            <w:noProof/>
            <w:webHidden/>
          </w:rPr>
        </w:r>
        <w:r>
          <w:rPr>
            <w:noProof/>
            <w:webHidden/>
          </w:rPr>
          <w:fldChar w:fldCharType="separate"/>
        </w:r>
        <w:r>
          <w:rPr>
            <w:noProof/>
            <w:webHidden/>
          </w:rPr>
          <w:t>56</w:t>
        </w:r>
        <w:r>
          <w:rPr>
            <w:noProof/>
            <w:webHidden/>
          </w:rPr>
          <w:fldChar w:fldCharType="end"/>
        </w:r>
      </w:hyperlink>
    </w:p>
    <w:p w14:paraId="19E0A339" w14:textId="11E59D89"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8" w:history="1">
        <w:r w:rsidRPr="00A06870">
          <w:rPr>
            <w:rStyle w:val="Hipervnculo"/>
            <w:rFonts w:eastAsia="Times New Roman" w:cs="TeXGyreTermes-Regular"/>
            <w:iCs/>
            <w:noProof/>
            <w:lang w:eastAsia="es-ES" w:bidi="en-US"/>
          </w:rPr>
          <w:t>4.4.1 Apache Spark</w:t>
        </w:r>
        <w:r>
          <w:rPr>
            <w:noProof/>
            <w:webHidden/>
          </w:rPr>
          <w:tab/>
        </w:r>
        <w:r>
          <w:rPr>
            <w:noProof/>
            <w:webHidden/>
          </w:rPr>
          <w:fldChar w:fldCharType="begin"/>
        </w:r>
        <w:r>
          <w:rPr>
            <w:noProof/>
            <w:webHidden/>
          </w:rPr>
          <w:instrText xml:space="preserve"> PAGEREF _Toc105754818 \h </w:instrText>
        </w:r>
        <w:r>
          <w:rPr>
            <w:noProof/>
            <w:webHidden/>
          </w:rPr>
        </w:r>
        <w:r>
          <w:rPr>
            <w:noProof/>
            <w:webHidden/>
          </w:rPr>
          <w:fldChar w:fldCharType="separate"/>
        </w:r>
        <w:r>
          <w:rPr>
            <w:noProof/>
            <w:webHidden/>
          </w:rPr>
          <w:t>56</w:t>
        </w:r>
        <w:r>
          <w:rPr>
            <w:noProof/>
            <w:webHidden/>
          </w:rPr>
          <w:fldChar w:fldCharType="end"/>
        </w:r>
      </w:hyperlink>
    </w:p>
    <w:p w14:paraId="59E28CB6" w14:textId="4AC7A12D"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19" w:history="1">
        <w:r w:rsidRPr="00A06870">
          <w:rPr>
            <w:rStyle w:val="Hipervnculo"/>
            <w:rFonts w:eastAsia="Times New Roman" w:cs="TeXGyreTermes-Regular"/>
            <w:iCs/>
            <w:noProof/>
            <w:lang w:eastAsia="es-ES" w:bidi="en-US"/>
          </w:rPr>
          <w:t>4.4.2 Integración Kafka -  Spark - ElasticSearch</w:t>
        </w:r>
        <w:r>
          <w:rPr>
            <w:noProof/>
            <w:webHidden/>
          </w:rPr>
          <w:tab/>
        </w:r>
        <w:r>
          <w:rPr>
            <w:noProof/>
            <w:webHidden/>
          </w:rPr>
          <w:fldChar w:fldCharType="begin"/>
        </w:r>
        <w:r>
          <w:rPr>
            <w:noProof/>
            <w:webHidden/>
          </w:rPr>
          <w:instrText xml:space="preserve"> PAGEREF _Toc105754819 \h </w:instrText>
        </w:r>
        <w:r>
          <w:rPr>
            <w:noProof/>
            <w:webHidden/>
          </w:rPr>
        </w:r>
        <w:r>
          <w:rPr>
            <w:noProof/>
            <w:webHidden/>
          </w:rPr>
          <w:fldChar w:fldCharType="separate"/>
        </w:r>
        <w:r>
          <w:rPr>
            <w:noProof/>
            <w:webHidden/>
          </w:rPr>
          <w:t>57</w:t>
        </w:r>
        <w:r>
          <w:rPr>
            <w:noProof/>
            <w:webHidden/>
          </w:rPr>
          <w:fldChar w:fldCharType="end"/>
        </w:r>
      </w:hyperlink>
    </w:p>
    <w:p w14:paraId="633CF523" w14:textId="047E2079"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0" w:history="1">
        <w:r w:rsidRPr="00A06870">
          <w:rPr>
            <w:rStyle w:val="Hipervnculo"/>
            <w:noProof/>
            <w:lang w:eastAsia="es-ES" w:bidi="en-US"/>
          </w:rPr>
          <w:t>4.5. Reportería en tiempo real</w:t>
        </w:r>
        <w:r>
          <w:rPr>
            <w:noProof/>
            <w:webHidden/>
          </w:rPr>
          <w:tab/>
        </w:r>
        <w:r>
          <w:rPr>
            <w:noProof/>
            <w:webHidden/>
          </w:rPr>
          <w:fldChar w:fldCharType="begin"/>
        </w:r>
        <w:r>
          <w:rPr>
            <w:noProof/>
            <w:webHidden/>
          </w:rPr>
          <w:instrText xml:space="preserve"> PAGEREF _Toc105754820 \h </w:instrText>
        </w:r>
        <w:r>
          <w:rPr>
            <w:noProof/>
            <w:webHidden/>
          </w:rPr>
        </w:r>
        <w:r>
          <w:rPr>
            <w:noProof/>
            <w:webHidden/>
          </w:rPr>
          <w:fldChar w:fldCharType="separate"/>
        </w:r>
        <w:r>
          <w:rPr>
            <w:noProof/>
            <w:webHidden/>
          </w:rPr>
          <w:t>65</w:t>
        </w:r>
        <w:r>
          <w:rPr>
            <w:noProof/>
            <w:webHidden/>
          </w:rPr>
          <w:fldChar w:fldCharType="end"/>
        </w:r>
      </w:hyperlink>
    </w:p>
    <w:p w14:paraId="34952372" w14:textId="43A78B3C"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1" w:history="1">
        <w:r w:rsidRPr="00A06870">
          <w:rPr>
            <w:rStyle w:val="Hipervnculo"/>
            <w:noProof/>
            <w:lang w:eastAsia="es-ES" w:bidi="en-US"/>
          </w:rPr>
          <w:t>4.6. Clusterización</w:t>
        </w:r>
        <w:r>
          <w:rPr>
            <w:noProof/>
            <w:webHidden/>
          </w:rPr>
          <w:tab/>
        </w:r>
        <w:r>
          <w:rPr>
            <w:noProof/>
            <w:webHidden/>
          </w:rPr>
          <w:fldChar w:fldCharType="begin"/>
        </w:r>
        <w:r>
          <w:rPr>
            <w:noProof/>
            <w:webHidden/>
          </w:rPr>
          <w:instrText xml:space="preserve"> PAGEREF _Toc105754821 \h </w:instrText>
        </w:r>
        <w:r>
          <w:rPr>
            <w:noProof/>
            <w:webHidden/>
          </w:rPr>
        </w:r>
        <w:r>
          <w:rPr>
            <w:noProof/>
            <w:webHidden/>
          </w:rPr>
          <w:fldChar w:fldCharType="separate"/>
        </w:r>
        <w:r>
          <w:rPr>
            <w:noProof/>
            <w:webHidden/>
          </w:rPr>
          <w:t>70</w:t>
        </w:r>
        <w:r>
          <w:rPr>
            <w:noProof/>
            <w:webHidden/>
          </w:rPr>
          <w:fldChar w:fldCharType="end"/>
        </w:r>
      </w:hyperlink>
    </w:p>
    <w:p w14:paraId="587D9D30" w14:textId="1044F7C5"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22" w:history="1">
        <w:r w:rsidRPr="00A06870">
          <w:rPr>
            <w:rStyle w:val="Hipervnculo"/>
            <w:rFonts w:eastAsia="Times New Roman" w:cs="TeXGyreTermes-Regular"/>
            <w:noProof/>
            <w:lang w:eastAsia="es-ES"/>
          </w:rPr>
          <w:t>4.6.1 Análisis y procesamiento de la información</w:t>
        </w:r>
        <w:r>
          <w:rPr>
            <w:noProof/>
            <w:webHidden/>
          </w:rPr>
          <w:tab/>
        </w:r>
        <w:r>
          <w:rPr>
            <w:noProof/>
            <w:webHidden/>
          </w:rPr>
          <w:fldChar w:fldCharType="begin"/>
        </w:r>
        <w:r>
          <w:rPr>
            <w:noProof/>
            <w:webHidden/>
          </w:rPr>
          <w:instrText xml:space="preserve"> PAGEREF _Toc105754822 \h </w:instrText>
        </w:r>
        <w:r>
          <w:rPr>
            <w:noProof/>
            <w:webHidden/>
          </w:rPr>
        </w:r>
        <w:r>
          <w:rPr>
            <w:noProof/>
            <w:webHidden/>
          </w:rPr>
          <w:fldChar w:fldCharType="separate"/>
        </w:r>
        <w:r>
          <w:rPr>
            <w:noProof/>
            <w:webHidden/>
          </w:rPr>
          <w:t>70</w:t>
        </w:r>
        <w:r>
          <w:rPr>
            <w:noProof/>
            <w:webHidden/>
          </w:rPr>
          <w:fldChar w:fldCharType="end"/>
        </w:r>
      </w:hyperlink>
    </w:p>
    <w:p w14:paraId="66040CEE" w14:textId="0C4C254D" w:rsidR="00FD32B5" w:rsidRDefault="00FD32B5">
      <w:pPr>
        <w:pStyle w:val="TDC3"/>
        <w:tabs>
          <w:tab w:val="right" w:leader="dot" w:pos="9060"/>
        </w:tabs>
        <w:rPr>
          <w:rFonts w:asciiTheme="minorHAnsi" w:eastAsiaTheme="minorEastAsia" w:hAnsiTheme="minorHAnsi" w:cstheme="minorBidi"/>
          <w:noProof/>
          <w:color w:val="auto"/>
          <w:lang w:val="es-EC" w:eastAsia="es-EC"/>
        </w:rPr>
      </w:pPr>
      <w:hyperlink w:anchor="_Toc105754823" w:history="1">
        <w:r w:rsidRPr="00A06870">
          <w:rPr>
            <w:rStyle w:val="Hipervnculo"/>
            <w:rFonts w:eastAsia="Times New Roman" w:cs="TeXGyreTermes-Regular"/>
            <w:noProof/>
            <w:lang w:eastAsia="es-ES"/>
          </w:rPr>
          <w:t>4.6.3 Código Fuente Relevante</w:t>
        </w:r>
        <w:r>
          <w:rPr>
            <w:noProof/>
            <w:webHidden/>
          </w:rPr>
          <w:tab/>
        </w:r>
        <w:r>
          <w:rPr>
            <w:noProof/>
            <w:webHidden/>
          </w:rPr>
          <w:fldChar w:fldCharType="begin"/>
        </w:r>
        <w:r>
          <w:rPr>
            <w:noProof/>
            <w:webHidden/>
          </w:rPr>
          <w:instrText xml:space="preserve"> PAGEREF _Toc105754823 \h </w:instrText>
        </w:r>
        <w:r>
          <w:rPr>
            <w:noProof/>
            <w:webHidden/>
          </w:rPr>
        </w:r>
        <w:r>
          <w:rPr>
            <w:noProof/>
            <w:webHidden/>
          </w:rPr>
          <w:fldChar w:fldCharType="separate"/>
        </w:r>
        <w:r>
          <w:rPr>
            <w:noProof/>
            <w:webHidden/>
          </w:rPr>
          <w:t>81</w:t>
        </w:r>
        <w:r>
          <w:rPr>
            <w:noProof/>
            <w:webHidden/>
          </w:rPr>
          <w:fldChar w:fldCharType="end"/>
        </w:r>
      </w:hyperlink>
    </w:p>
    <w:p w14:paraId="44710624" w14:textId="2FE60C8A"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4" w:history="1">
        <w:r w:rsidRPr="00A06870">
          <w:rPr>
            <w:rStyle w:val="Hipervnculo"/>
            <w:noProof/>
            <w:lang w:bidi="en-US"/>
          </w:rPr>
          <w:t>5. Repositorio</w:t>
        </w:r>
        <w:r>
          <w:rPr>
            <w:noProof/>
            <w:webHidden/>
          </w:rPr>
          <w:tab/>
        </w:r>
        <w:r>
          <w:rPr>
            <w:noProof/>
            <w:webHidden/>
          </w:rPr>
          <w:fldChar w:fldCharType="begin"/>
        </w:r>
        <w:r>
          <w:rPr>
            <w:noProof/>
            <w:webHidden/>
          </w:rPr>
          <w:instrText xml:space="preserve"> PAGEREF _Toc105754824 \h </w:instrText>
        </w:r>
        <w:r>
          <w:rPr>
            <w:noProof/>
            <w:webHidden/>
          </w:rPr>
        </w:r>
        <w:r>
          <w:rPr>
            <w:noProof/>
            <w:webHidden/>
          </w:rPr>
          <w:fldChar w:fldCharType="separate"/>
        </w:r>
        <w:r>
          <w:rPr>
            <w:noProof/>
            <w:webHidden/>
          </w:rPr>
          <w:t>83</w:t>
        </w:r>
        <w:r>
          <w:rPr>
            <w:noProof/>
            <w:webHidden/>
          </w:rPr>
          <w:fldChar w:fldCharType="end"/>
        </w:r>
      </w:hyperlink>
    </w:p>
    <w:p w14:paraId="3F055A56" w14:textId="3D688B89"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5" w:history="1">
        <w:r w:rsidRPr="00A06870">
          <w:rPr>
            <w:rStyle w:val="Hipervnculo"/>
            <w:noProof/>
            <w:lang w:bidi="en-US"/>
          </w:rPr>
          <w:t>6. Conclusiones y trabajo futuro</w:t>
        </w:r>
        <w:r>
          <w:rPr>
            <w:noProof/>
            <w:webHidden/>
          </w:rPr>
          <w:tab/>
        </w:r>
        <w:r>
          <w:rPr>
            <w:noProof/>
            <w:webHidden/>
          </w:rPr>
          <w:fldChar w:fldCharType="begin"/>
        </w:r>
        <w:r>
          <w:rPr>
            <w:noProof/>
            <w:webHidden/>
          </w:rPr>
          <w:instrText xml:space="preserve"> PAGEREF _Toc105754825 \h </w:instrText>
        </w:r>
        <w:r>
          <w:rPr>
            <w:noProof/>
            <w:webHidden/>
          </w:rPr>
        </w:r>
        <w:r>
          <w:rPr>
            <w:noProof/>
            <w:webHidden/>
          </w:rPr>
          <w:fldChar w:fldCharType="separate"/>
        </w:r>
        <w:r>
          <w:rPr>
            <w:noProof/>
            <w:webHidden/>
          </w:rPr>
          <w:t>86</w:t>
        </w:r>
        <w:r>
          <w:rPr>
            <w:noProof/>
            <w:webHidden/>
          </w:rPr>
          <w:fldChar w:fldCharType="end"/>
        </w:r>
      </w:hyperlink>
    </w:p>
    <w:p w14:paraId="4B67651E" w14:textId="29C40E60"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26" w:history="1">
        <w:r w:rsidRPr="00A06870">
          <w:rPr>
            <w:rStyle w:val="Hipervnculo"/>
            <w:rFonts w:eastAsia="Times New Roman"/>
            <w:noProof/>
            <w:lang w:eastAsia="es-ES"/>
          </w:rPr>
          <w:t>6.1. Conclusiones</w:t>
        </w:r>
        <w:r>
          <w:rPr>
            <w:noProof/>
            <w:webHidden/>
          </w:rPr>
          <w:tab/>
        </w:r>
        <w:r>
          <w:rPr>
            <w:noProof/>
            <w:webHidden/>
          </w:rPr>
          <w:fldChar w:fldCharType="begin"/>
        </w:r>
        <w:r>
          <w:rPr>
            <w:noProof/>
            <w:webHidden/>
          </w:rPr>
          <w:instrText xml:space="preserve"> PAGEREF _Toc105754826 \h </w:instrText>
        </w:r>
        <w:r>
          <w:rPr>
            <w:noProof/>
            <w:webHidden/>
          </w:rPr>
        </w:r>
        <w:r>
          <w:rPr>
            <w:noProof/>
            <w:webHidden/>
          </w:rPr>
          <w:fldChar w:fldCharType="separate"/>
        </w:r>
        <w:r>
          <w:rPr>
            <w:noProof/>
            <w:webHidden/>
          </w:rPr>
          <w:t>86</w:t>
        </w:r>
        <w:r>
          <w:rPr>
            <w:noProof/>
            <w:webHidden/>
          </w:rPr>
          <w:fldChar w:fldCharType="end"/>
        </w:r>
      </w:hyperlink>
    </w:p>
    <w:p w14:paraId="589EFB80" w14:textId="6DF32066"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27" w:history="1">
        <w:r w:rsidRPr="00A06870">
          <w:rPr>
            <w:rStyle w:val="Hipervnculo"/>
            <w:rFonts w:eastAsia="Times New Roman"/>
            <w:noProof/>
            <w:lang w:eastAsia="es-ES"/>
          </w:rPr>
          <w:t>6.2. Líneas de trabajo futuro</w:t>
        </w:r>
        <w:r>
          <w:rPr>
            <w:noProof/>
            <w:webHidden/>
          </w:rPr>
          <w:tab/>
        </w:r>
        <w:r>
          <w:rPr>
            <w:noProof/>
            <w:webHidden/>
          </w:rPr>
          <w:fldChar w:fldCharType="begin"/>
        </w:r>
        <w:r>
          <w:rPr>
            <w:noProof/>
            <w:webHidden/>
          </w:rPr>
          <w:instrText xml:space="preserve"> PAGEREF _Toc105754827 \h </w:instrText>
        </w:r>
        <w:r>
          <w:rPr>
            <w:noProof/>
            <w:webHidden/>
          </w:rPr>
        </w:r>
        <w:r>
          <w:rPr>
            <w:noProof/>
            <w:webHidden/>
          </w:rPr>
          <w:fldChar w:fldCharType="separate"/>
        </w:r>
        <w:r>
          <w:rPr>
            <w:noProof/>
            <w:webHidden/>
          </w:rPr>
          <w:t>87</w:t>
        </w:r>
        <w:r>
          <w:rPr>
            <w:noProof/>
            <w:webHidden/>
          </w:rPr>
          <w:fldChar w:fldCharType="end"/>
        </w:r>
      </w:hyperlink>
    </w:p>
    <w:p w14:paraId="662341E7" w14:textId="04283C05"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8" w:history="1">
        <w:r w:rsidRPr="00A06870">
          <w:rPr>
            <w:rStyle w:val="Hipervnculo"/>
            <w:noProof/>
            <w:lang w:bidi="en-US"/>
          </w:rPr>
          <w:t>7. Bibliografía</w:t>
        </w:r>
        <w:r>
          <w:rPr>
            <w:noProof/>
            <w:webHidden/>
          </w:rPr>
          <w:tab/>
        </w:r>
        <w:r>
          <w:rPr>
            <w:noProof/>
            <w:webHidden/>
          </w:rPr>
          <w:fldChar w:fldCharType="begin"/>
        </w:r>
        <w:r>
          <w:rPr>
            <w:noProof/>
            <w:webHidden/>
          </w:rPr>
          <w:instrText xml:space="preserve"> PAGEREF _Toc105754828 \h </w:instrText>
        </w:r>
        <w:r>
          <w:rPr>
            <w:noProof/>
            <w:webHidden/>
          </w:rPr>
        </w:r>
        <w:r>
          <w:rPr>
            <w:noProof/>
            <w:webHidden/>
          </w:rPr>
          <w:fldChar w:fldCharType="separate"/>
        </w:r>
        <w:r>
          <w:rPr>
            <w:noProof/>
            <w:webHidden/>
          </w:rPr>
          <w:t>88</w:t>
        </w:r>
        <w:r>
          <w:rPr>
            <w:noProof/>
            <w:webHidden/>
          </w:rPr>
          <w:fldChar w:fldCharType="end"/>
        </w:r>
      </w:hyperlink>
    </w:p>
    <w:p w14:paraId="71A4240A" w14:textId="296902CB" w:rsidR="00FD32B5" w:rsidRDefault="00FD32B5">
      <w:pPr>
        <w:pStyle w:val="TDC1"/>
        <w:tabs>
          <w:tab w:val="right" w:leader="dot" w:pos="9060"/>
        </w:tabs>
        <w:rPr>
          <w:rFonts w:asciiTheme="minorHAnsi" w:eastAsiaTheme="minorEastAsia" w:hAnsiTheme="minorHAnsi" w:cstheme="minorBidi"/>
          <w:noProof/>
          <w:color w:val="auto"/>
          <w:lang w:val="es-EC" w:eastAsia="es-EC"/>
        </w:rPr>
      </w:pPr>
      <w:hyperlink w:anchor="_Toc105754829" w:history="1">
        <w:r w:rsidRPr="00A06870">
          <w:rPr>
            <w:rStyle w:val="Hipervnculo"/>
            <w:noProof/>
            <w:lang w:eastAsia="es-ES" w:bidi="en-US"/>
          </w:rPr>
          <w:t>Anexos</w:t>
        </w:r>
        <w:r>
          <w:rPr>
            <w:noProof/>
            <w:webHidden/>
          </w:rPr>
          <w:tab/>
        </w:r>
        <w:r>
          <w:rPr>
            <w:noProof/>
            <w:webHidden/>
          </w:rPr>
          <w:fldChar w:fldCharType="begin"/>
        </w:r>
        <w:r>
          <w:rPr>
            <w:noProof/>
            <w:webHidden/>
          </w:rPr>
          <w:instrText xml:space="preserve"> PAGEREF _Toc105754829 \h </w:instrText>
        </w:r>
        <w:r>
          <w:rPr>
            <w:noProof/>
            <w:webHidden/>
          </w:rPr>
        </w:r>
        <w:r>
          <w:rPr>
            <w:noProof/>
            <w:webHidden/>
          </w:rPr>
          <w:fldChar w:fldCharType="separate"/>
        </w:r>
        <w:r>
          <w:rPr>
            <w:noProof/>
            <w:webHidden/>
          </w:rPr>
          <w:t>91</w:t>
        </w:r>
        <w:r>
          <w:rPr>
            <w:noProof/>
            <w:webHidden/>
          </w:rPr>
          <w:fldChar w:fldCharType="end"/>
        </w:r>
      </w:hyperlink>
    </w:p>
    <w:p w14:paraId="41078DC4" w14:textId="596EBFD6"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30" w:history="1">
        <w:r w:rsidRPr="00A06870">
          <w:rPr>
            <w:rStyle w:val="Hipervnculo"/>
            <w:rFonts w:eastAsia="Times New Roman"/>
            <w:noProof/>
            <w:lang w:eastAsia="es-ES"/>
          </w:rPr>
          <w:t>Anexo I. Configuración Esquema BDD Oracle XE</w:t>
        </w:r>
        <w:r>
          <w:rPr>
            <w:noProof/>
            <w:webHidden/>
          </w:rPr>
          <w:tab/>
        </w:r>
        <w:r>
          <w:rPr>
            <w:noProof/>
            <w:webHidden/>
          </w:rPr>
          <w:fldChar w:fldCharType="begin"/>
        </w:r>
        <w:r>
          <w:rPr>
            <w:noProof/>
            <w:webHidden/>
          </w:rPr>
          <w:instrText xml:space="preserve"> PAGEREF _Toc105754830 \h </w:instrText>
        </w:r>
        <w:r>
          <w:rPr>
            <w:noProof/>
            <w:webHidden/>
          </w:rPr>
        </w:r>
        <w:r>
          <w:rPr>
            <w:noProof/>
            <w:webHidden/>
          </w:rPr>
          <w:fldChar w:fldCharType="separate"/>
        </w:r>
        <w:r>
          <w:rPr>
            <w:noProof/>
            <w:webHidden/>
          </w:rPr>
          <w:t>91</w:t>
        </w:r>
        <w:r>
          <w:rPr>
            <w:noProof/>
            <w:webHidden/>
          </w:rPr>
          <w:fldChar w:fldCharType="end"/>
        </w:r>
      </w:hyperlink>
    </w:p>
    <w:p w14:paraId="59D6750A" w14:textId="4DC000CA"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31" w:history="1">
        <w:r w:rsidRPr="00A06870">
          <w:rPr>
            <w:rStyle w:val="Hipervnculo"/>
            <w:rFonts w:eastAsia="Times New Roman"/>
            <w:noProof/>
            <w:lang w:eastAsia="es-ES"/>
          </w:rPr>
          <w:t>Anexo II. Instalación y configuración Elasticsearch, Logstash y Kibana (ELK)</w:t>
        </w:r>
        <w:r>
          <w:rPr>
            <w:noProof/>
            <w:webHidden/>
          </w:rPr>
          <w:tab/>
        </w:r>
        <w:r>
          <w:rPr>
            <w:noProof/>
            <w:webHidden/>
          </w:rPr>
          <w:fldChar w:fldCharType="begin"/>
        </w:r>
        <w:r>
          <w:rPr>
            <w:noProof/>
            <w:webHidden/>
          </w:rPr>
          <w:instrText xml:space="preserve"> PAGEREF _Toc105754831 \h </w:instrText>
        </w:r>
        <w:r>
          <w:rPr>
            <w:noProof/>
            <w:webHidden/>
          </w:rPr>
        </w:r>
        <w:r>
          <w:rPr>
            <w:noProof/>
            <w:webHidden/>
          </w:rPr>
          <w:fldChar w:fldCharType="separate"/>
        </w:r>
        <w:r>
          <w:rPr>
            <w:noProof/>
            <w:webHidden/>
          </w:rPr>
          <w:t>93</w:t>
        </w:r>
        <w:r>
          <w:rPr>
            <w:noProof/>
            <w:webHidden/>
          </w:rPr>
          <w:fldChar w:fldCharType="end"/>
        </w:r>
      </w:hyperlink>
    </w:p>
    <w:p w14:paraId="1354DC7F" w14:textId="4761FC4B"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32" w:history="1">
        <w:r w:rsidRPr="00A06870">
          <w:rPr>
            <w:rStyle w:val="Hipervnculo"/>
            <w:rFonts w:eastAsia="Times New Roman"/>
            <w:noProof/>
            <w:lang w:eastAsia="es-ES"/>
          </w:rPr>
          <w:t>Anexo III. Instalación y configuración de Apache Spark</w:t>
        </w:r>
        <w:r>
          <w:rPr>
            <w:noProof/>
            <w:webHidden/>
          </w:rPr>
          <w:tab/>
        </w:r>
        <w:r>
          <w:rPr>
            <w:noProof/>
            <w:webHidden/>
          </w:rPr>
          <w:fldChar w:fldCharType="begin"/>
        </w:r>
        <w:r>
          <w:rPr>
            <w:noProof/>
            <w:webHidden/>
          </w:rPr>
          <w:instrText xml:space="preserve"> PAGEREF _Toc105754832 \h </w:instrText>
        </w:r>
        <w:r>
          <w:rPr>
            <w:noProof/>
            <w:webHidden/>
          </w:rPr>
        </w:r>
        <w:r>
          <w:rPr>
            <w:noProof/>
            <w:webHidden/>
          </w:rPr>
          <w:fldChar w:fldCharType="separate"/>
        </w:r>
        <w:r>
          <w:rPr>
            <w:noProof/>
            <w:webHidden/>
          </w:rPr>
          <w:t>98</w:t>
        </w:r>
        <w:r>
          <w:rPr>
            <w:noProof/>
            <w:webHidden/>
          </w:rPr>
          <w:fldChar w:fldCharType="end"/>
        </w:r>
      </w:hyperlink>
    </w:p>
    <w:p w14:paraId="399BC223" w14:textId="2E1E149C"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33" w:history="1">
        <w:r w:rsidRPr="00A06870">
          <w:rPr>
            <w:rStyle w:val="Hipervnculo"/>
            <w:rFonts w:eastAsia="Times New Roman"/>
            <w:noProof/>
            <w:lang w:val="en-US" w:eastAsia="es-ES"/>
          </w:rPr>
          <w:t xml:space="preserve">Anexo IV. </w:t>
        </w:r>
        <w:r w:rsidRPr="00A06870">
          <w:rPr>
            <w:rStyle w:val="Hipervnculo"/>
            <w:rFonts w:eastAsia="Times New Roman"/>
            <w:noProof/>
            <w:lang w:eastAsia="es-ES"/>
          </w:rPr>
          <w:t>Instalación de Geopandas en Anaconda-Jupyter</w:t>
        </w:r>
        <w:r>
          <w:rPr>
            <w:noProof/>
            <w:webHidden/>
          </w:rPr>
          <w:tab/>
        </w:r>
        <w:r>
          <w:rPr>
            <w:noProof/>
            <w:webHidden/>
          </w:rPr>
          <w:fldChar w:fldCharType="begin"/>
        </w:r>
        <w:r>
          <w:rPr>
            <w:noProof/>
            <w:webHidden/>
          </w:rPr>
          <w:instrText xml:space="preserve"> PAGEREF _Toc105754833 \h </w:instrText>
        </w:r>
        <w:r>
          <w:rPr>
            <w:noProof/>
            <w:webHidden/>
          </w:rPr>
        </w:r>
        <w:r>
          <w:rPr>
            <w:noProof/>
            <w:webHidden/>
          </w:rPr>
          <w:fldChar w:fldCharType="separate"/>
        </w:r>
        <w:r>
          <w:rPr>
            <w:noProof/>
            <w:webHidden/>
          </w:rPr>
          <w:t>100</w:t>
        </w:r>
        <w:r>
          <w:rPr>
            <w:noProof/>
            <w:webHidden/>
          </w:rPr>
          <w:fldChar w:fldCharType="end"/>
        </w:r>
      </w:hyperlink>
    </w:p>
    <w:p w14:paraId="277395ED" w14:textId="7B058CF6" w:rsidR="00FD32B5" w:rsidRDefault="00FD32B5">
      <w:pPr>
        <w:pStyle w:val="TDC2"/>
        <w:tabs>
          <w:tab w:val="right" w:leader="dot" w:pos="9060"/>
        </w:tabs>
        <w:rPr>
          <w:rFonts w:asciiTheme="minorHAnsi" w:eastAsiaTheme="minorEastAsia" w:hAnsiTheme="minorHAnsi" w:cstheme="minorBidi"/>
          <w:noProof/>
          <w:color w:val="auto"/>
          <w:lang w:val="es-EC" w:eastAsia="es-EC"/>
        </w:rPr>
      </w:pPr>
      <w:hyperlink w:anchor="_Toc105754834" w:history="1">
        <w:r w:rsidRPr="00A06870">
          <w:rPr>
            <w:rStyle w:val="Hipervnculo"/>
            <w:rFonts w:eastAsia="Times New Roman"/>
            <w:noProof/>
            <w:lang w:eastAsia="es-ES"/>
          </w:rPr>
          <w:t>Anexo V. Análisis de Componentes Principales</w:t>
        </w:r>
        <w:r>
          <w:rPr>
            <w:noProof/>
            <w:webHidden/>
          </w:rPr>
          <w:tab/>
        </w:r>
        <w:r>
          <w:rPr>
            <w:noProof/>
            <w:webHidden/>
          </w:rPr>
          <w:fldChar w:fldCharType="begin"/>
        </w:r>
        <w:r>
          <w:rPr>
            <w:noProof/>
            <w:webHidden/>
          </w:rPr>
          <w:instrText xml:space="preserve"> PAGEREF _Toc105754834 \h </w:instrText>
        </w:r>
        <w:r>
          <w:rPr>
            <w:noProof/>
            <w:webHidden/>
          </w:rPr>
        </w:r>
        <w:r>
          <w:rPr>
            <w:noProof/>
            <w:webHidden/>
          </w:rPr>
          <w:fldChar w:fldCharType="separate"/>
        </w:r>
        <w:r>
          <w:rPr>
            <w:noProof/>
            <w:webHidden/>
          </w:rPr>
          <w:t>101</w:t>
        </w:r>
        <w:r>
          <w:rPr>
            <w:noProof/>
            <w:webHidden/>
          </w:rPr>
          <w:fldChar w:fldCharType="end"/>
        </w:r>
      </w:hyperlink>
    </w:p>
    <w:p w14:paraId="3C0A2A13" w14:textId="455F61CB" w:rsidR="003C134C" w:rsidRPr="00881F30" w:rsidRDefault="00416DCB">
      <w:pPr>
        <w:jc w:val="center"/>
        <w:rPr>
          <w:b/>
          <w:color w:val="000000" w:themeColor="text1"/>
          <w:sz w:val="36"/>
          <w:szCs w:val="36"/>
        </w:rPr>
      </w:pPr>
      <w:r w:rsidRPr="00881F30">
        <w:rPr>
          <w:b/>
          <w:color w:val="000000" w:themeColor="text1"/>
          <w:sz w:val="36"/>
          <w:szCs w:val="36"/>
        </w:rPr>
        <w:fldChar w:fldCharType="end"/>
      </w:r>
    </w:p>
    <w:p w14:paraId="0F668B8E" w14:textId="5C6F8F94" w:rsidR="0031215C" w:rsidRDefault="0031215C">
      <w:pPr>
        <w:jc w:val="center"/>
        <w:rPr>
          <w:b/>
          <w:color w:val="000000" w:themeColor="text1"/>
          <w:sz w:val="36"/>
          <w:szCs w:val="36"/>
        </w:rPr>
      </w:pPr>
    </w:p>
    <w:p w14:paraId="6CFCDF89" w14:textId="3F903A93" w:rsidR="003C134C" w:rsidRPr="00881F30" w:rsidRDefault="00416DCB" w:rsidP="008F4288">
      <w:pPr>
        <w:jc w:val="center"/>
        <w:rPr>
          <w:color w:val="000000" w:themeColor="text1"/>
        </w:rPr>
      </w:pPr>
      <w:r w:rsidRPr="00881F30">
        <w:rPr>
          <w:b/>
          <w:color w:val="000000" w:themeColor="text1"/>
          <w:sz w:val="36"/>
          <w:szCs w:val="36"/>
        </w:rPr>
        <w:t>Índice de tablas</w:t>
      </w:r>
    </w:p>
    <w:p w14:paraId="3818950A" w14:textId="6A07A7A5" w:rsidR="00FD32B5"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DF49AF">
        <w:rPr>
          <w:rStyle w:val="Enlacedelndice"/>
          <w:color w:val="000000" w:themeColor="text1"/>
        </w:rPr>
        <w:instrText>TOC \c "Tabla"</w:instrText>
      </w:r>
      <w:r w:rsidRPr="00881F30">
        <w:rPr>
          <w:rStyle w:val="Enlacedelndice"/>
          <w:rFonts w:cs="Mangal"/>
        </w:rPr>
        <w:fldChar w:fldCharType="separate"/>
      </w:r>
      <w:r w:rsidR="00FD32B5" w:rsidRPr="003D7636">
        <w:rPr>
          <w:noProof/>
          <w:color w:val="000000" w:themeColor="text1"/>
        </w:rPr>
        <w:t>Tabla 1 Principios de un Gráfico Efectivo</w:t>
      </w:r>
      <w:r w:rsidR="00FD32B5">
        <w:rPr>
          <w:noProof/>
        </w:rPr>
        <w:tab/>
      </w:r>
      <w:r w:rsidR="00FD32B5">
        <w:rPr>
          <w:noProof/>
        </w:rPr>
        <w:fldChar w:fldCharType="begin"/>
      </w:r>
      <w:r w:rsidR="00FD32B5">
        <w:rPr>
          <w:noProof/>
        </w:rPr>
        <w:instrText xml:space="preserve"> PAGEREF _Toc105754835 \h </w:instrText>
      </w:r>
      <w:r w:rsidR="00FD32B5">
        <w:rPr>
          <w:noProof/>
        </w:rPr>
      </w:r>
      <w:r w:rsidR="00FD32B5">
        <w:rPr>
          <w:noProof/>
        </w:rPr>
        <w:fldChar w:fldCharType="separate"/>
      </w:r>
      <w:r w:rsidR="00FD32B5">
        <w:rPr>
          <w:noProof/>
        </w:rPr>
        <w:t>17</w:t>
      </w:r>
      <w:r w:rsidR="00FD32B5">
        <w:rPr>
          <w:noProof/>
        </w:rPr>
        <w:fldChar w:fldCharType="end"/>
      </w:r>
    </w:p>
    <w:p w14:paraId="221A67E4" w14:textId="5CCDDCD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auto"/>
        </w:rPr>
        <w:t>Tabla 2 Descripción equipos utilizados</w:t>
      </w:r>
      <w:r>
        <w:rPr>
          <w:noProof/>
        </w:rPr>
        <w:tab/>
      </w:r>
      <w:r>
        <w:rPr>
          <w:noProof/>
        </w:rPr>
        <w:fldChar w:fldCharType="begin"/>
      </w:r>
      <w:r>
        <w:rPr>
          <w:noProof/>
        </w:rPr>
        <w:instrText xml:space="preserve"> PAGEREF _Toc105754836 \h </w:instrText>
      </w:r>
      <w:r>
        <w:rPr>
          <w:noProof/>
        </w:rPr>
      </w:r>
      <w:r>
        <w:rPr>
          <w:noProof/>
        </w:rPr>
        <w:fldChar w:fldCharType="separate"/>
      </w:r>
      <w:r>
        <w:rPr>
          <w:noProof/>
        </w:rPr>
        <w:t>31</w:t>
      </w:r>
      <w:r>
        <w:rPr>
          <w:noProof/>
        </w:rPr>
        <w:fldChar w:fldCharType="end"/>
      </w:r>
    </w:p>
    <w:p w14:paraId="6A1065B3" w14:textId="5EC115A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3 Diccionario de datos de declaraciones</w:t>
      </w:r>
      <w:r>
        <w:rPr>
          <w:noProof/>
        </w:rPr>
        <w:tab/>
      </w:r>
      <w:r>
        <w:rPr>
          <w:noProof/>
        </w:rPr>
        <w:fldChar w:fldCharType="begin"/>
      </w:r>
      <w:r>
        <w:rPr>
          <w:noProof/>
        </w:rPr>
        <w:instrText xml:space="preserve"> PAGEREF _Toc105754837 \h </w:instrText>
      </w:r>
      <w:r>
        <w:rPr>
          <w:noProof/>
        </w:rPr>
      </w:r>
      <w:r>
        <w:rPr>
          <w:noProof/>
        </w:rPr>
        <w:fldChar w:fldCharType="separate"/>
      </w:r>
      <w:r>
        <w:rPr>
          <w:noProof/>
        </w:rPr>
        <w:t>32</w:t>
      </w:r>
      <w:r>
        <w:rPr>
          <w:noProof/>
        </w:rPr>
        <w:fldChar w:fldCharType="end"/>
      </w:r>
    </w:p>
    <w:p w14:paraId="121A75FF" w14:textId="6FBEBB0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Tabla 4</w:t>
      </w:r>
      <w:r w:rsidRPr="003D7636">
        <w:rPr>
          <w:noProof/>
          <w:color w:val="000000" w:themeColor="text1"/>
        </w:rPr>
        <w:t xml:space="preserve"> Definición de Actividades Económicas en Ecuador</w:t>
      </w:r>
      <w:r>
        <w:rPr>
          <w:noProof/>
        </w:rPr>
        <w:tab/>
      </w:r>
      <w:r>
        <w:rPr>
          <w:noProof/>
        </w:rPr>
        <w:fldChar w:fldCharType="begin"/>
      </w:r>
      <w:r>
        <w:rPr>
          <w:noProof/>
        </w:rPr>
        <w:instrText xml:space="preserve"> PAGEREF _Toc105754838 \h </w:instrText>
      </w:r>
      <w:r>
        <w:rPr>
          <w:noProof/>
        </w:rPr>
      </w:r>
      <w:r>
        <w:rPr>
          <w:noProof/>
        </w:rPr>
        <w:fldChar w:fldCharType="separate"/>
      </w:r>
      <w:r>
        <w:rPr>
          <w:noProof/>
        </w:rPr>
        <w:t>33</w:t>
      </w:r>
      <w:r>
        <w:rPr>
          <w:noProof/>
        </w:rPr>
        <w:fldChar w:fldCharType="end"/>
      </w:r>
    </w:p>
    <w:p w14:paraId="1C2D75AE" w14:textId="0427855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Tabla 5</w:t>
      </w:r>
      <w:r w:rsidRPr="003D7636">
        <w:rPr>
          <w:noProof/>
          <w:color w:val="000000" w:themeColor="text1"/>
        </w:rPr>
        <w:t xml:space="preserve"> Diccionario de datos de declaraciones al Detalle</w:t>
      </w:r>
      <w:r>
        <w:rPr>
          <w:noProof/>
        </w:rPr>
        <w:tab/>
      </w:r>
      <w:r>
        <w:rPr>
          <w:noProof/>
        </w:rPr>
        <w:fldChar w:fldCharType="begin"/>
      </w:r>
      <w:r>
        <w:rPr>
          <w:noProof/>
        </w:rPr>
        <w:instrText xml:space="preserve"> PAGEREF _Toc105754839 \h </w:instrText>
      </w:r>
      <w:r>
        <w:rPr>
          <w:noProof/>
        </w:rPr>
      </w:r>
      <w:r>
        <w:rPr>
          <w:noProof/>
        </w:rPr>
        <w:fldChar w:fldCharType="separate"/>
      </w:r>
      <w:r>
        <w:rPr>
          <w:noProof/>
        </w:rPr>
        <w:t>41</w:t>
      </w:r>
      <w:r>
        <w:rPr>
          <w:noProof/>
        </w:rPr>
        <w:fldChar w:fldCharType="end"/>
      </w:r>
    </w:p>
    <w:p w14:paraId="170856FA" w14:textId="0C15537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 xml:space="preserve">Tabla 6 </w:t>
      </w:r>
      <w:r w:rsidRPr="003D7636">
        <w:rPr>
          <w:noProof/>
          <w:color w:val="000000" w:themeColor="text1"/>
        </w:rPr>
        <w:t>Diccionario de datos de declaraciones al Detalle</w:t>
      </w:r>
      <w:r>
        <w:rPr>
          <w:noProof/>
        </w:rPr>
        <w:tab/>
      </w:r>
      <w:r>
        <w:rPr>
          <w:noProof/>
        </w:rPr>
        <w:fldChar w:fldCharType="begin"/>
      </w:r>
      <w:r>
        <w:rPr>
          <w:noProof/>
        </w:rPr>
        <w:instrText xml:space="preserve"> PAGEREF _Toc105754840 \h </w:instrText>
      </w:r>
      <w:r>
        <w:rPr>
          <w:noProof/>
        </w:rPr>
      </w:r>
      <w:r>
        <w:rPr>
          <w:noProof/>
        </w:rPr>
        <w:fldChar w:fldCharType="separate"/>
      </w:r>
      <w:r>
        <w:rPr>
          <w:noProof/>
        </w:rPr>
        <w:t>42</w:t>
      </w:r>
      <w:r>
        <w:rPr>
          <w:noProof/>
        </w:rPr>
        <w:fldChar w:fldCharType="end"/>
      </w:r>
    </w:p>
    <w:p w14:paraId="35FD623A" w14:textId="5C13812B"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7 Clases Java de interfaz gráfica</w:t>
      </w:r>
      <w:r>
        <w:rPr>
          <w:noProof/>
        </w:rPr>
        <w:tab/>
      </w:r>
      <w:r>
        <w:rPr>
          <w:noProof/>
        </w:rPr>
        <w:fldChar w:fldCharType="begin"/>
      </w:r>
      <w:r>
        <w:rPr>
          <w:noProof/>
        </w:rPr>
        <w:instrText xml:space="preserve"> PAGEREF _Toc105754841 \h </w:instrText>
      </w:r>
      <w:r>
        <w:rPr>
          <w:noProof/>
        </w:rPr>
      </w:r>
      <w:r>
        <w:rPr>
          <w:noProof/>
        </w:rPr>
        <w:fldChar w:fldCharType="separate"/>
      </w:r>
      <w:r>
        <w:rPr>
          <w:noProof/>
        </w:rPr>
        <w:t>47</w:t>
      </w:r>
      <w:r>
        <w:rPr>
          <w:noProof/>
        </w:rPr>
        <w:fldChar w:fldCharType="end"/>
      </w:r>
    </w:p>
    <w:p w14:paraId="54AE27C1" w14:textId="31CE997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8 Fragmentos de código clase Generacion_Declaraciones</w:t>
      </w:r>
      <w:r>
        <w:rPr>
          <w:noProof/>
        </w:rPr>
        <w:tab/>
      </w:r>
      <w:r>
        <w:rPr>
          <w:noProof/>
        </w:rPr>
        <w:fldChar w:fldCharType="begin"/>
      </w:r>
      <w:r>
        <w:rPr>
          <w:noProof/>
        </w:rPr>
        <w:instrText xml:space="preserve"> PAGEREF _Toc105754842 \h </w:instrText>
      </w:r>
      <w:r>
        <w:rPr>
          <w:noProof/>
        </w:rPr>
      </w:r>
      <w:r>
        <w:rPr>
          <w:noProof/>
        </w:rPr>
        <w:fldChar w:fldCharType="separate"/>
      </w:r>
      <w:r>
        <w:rPr>
          <w:noProof/>
        </w:rPr>
        <w:t>47</w:t>
      </w:r>
      <w:r>
        <w:rPr>
          <w:noProof/>
        </w:rPr>
        <w:fldChar w:fldCharType="end"/>
      </w:r>
    </w:p>
    <w:p w14:paraId="38380B67" w14:textId="4A67D4D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9 Fragmentos de código clase hilo_provincia</w:t>
      </w:r>
      <w:r>
        <w:rPr>
          <w:noProof/>
        </w:rPr>
        <w:tab/>
      </w:r>
      <w:r>
        <w:rPr>
          <w:noProof/>
        </w:rPr>
        <w:fldChar w:fldCharType="begin"/>
      </w:r>
      <w:r>
        <w:rPr>
          <w:noProof/>
        </w:rPr>
        <w:instrText xml:space="preserve"> PAGEREF _Toc105754843 \h </w:instrText>
      </w:r>
      <w:r>
        <w:rPr>
          <w:noProof/>
        </w:rPr>
      </w:r>
      <w:r>
        <w:rPr>
          <w:noProof/>
        </w:rPr>
        <w:fldChar w:fldCharType="separate"/>
      </w:r>
      <w:r>
        <w:rPr>
          <w:noProof/>
        </w:rPr>
        <w:t>48</w:t>
      </w:r>
      <w:r>
        <w:rPr>
          <w:noProof/>
        </w:rPr>
        <w:fldChar w:fldCharType="end"/>
      </w:r>
    </w:p>
    <w:p w14:paraId="591A44A9" w14:textId="524E072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10 Componentes gráficos interfaz declaraciones</w:t>
      </w:r>
      <w:r>
        <w:rPr>
          <w:noProof/>
        </w:rPr>
        <w:tab/>
      </w:r>
      <w:r>
        <w:rPr>
          <w:noProof/>
        </w:rPr>
        <w:fldChar w:fldCharType="begin"/>
      </w:r>
      <w:r>
        <w:rPr>
          <w:noProof/>
        </w:rPr>
        <w:instrText xml:space="preserve"> PAGEREF _Toc105754844 \h </w:instrText>
      </w:r>
      <w:r>
        <w:rPr>
          <w:noProof/>
        </w:rPr>
      </w:r>
      <w:r>
        <w:rPr>
          <w:noProof/>
        </w:rPr>
        <w:fldChar w:fldCharType="separate"/>
      </w:r>
      <w:r>
        <w:rPr>
          <w:noProof/>
        </w:rPr>
        <w:t>49</w:t>
      </w:r>
      <w:r>
        <w:rPr>
          <w:noProof/>
        </w:rPr>
        <w:fldChar w:fldCharType="end"/>
      </w:r>
    </w:p>
    <w:p w14:paraId="5FC8E3DB" w14:textId="240952E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11 Variables de configuración Kafka</w:t>
      </w:r>
      <w:r>
        <w:rPr>
          <w:noProof/>
        </w:rPr>
        <w:tab/>
      </w:r>
      <w:r>
        <w:rPr>
          <w:noProof/>
        </w:rPr>
        <w:fldChar w:fldCharType="begin"/>
      </w:r>
      <w:r>
        <w:rPr>
          <w:noProof/>
        </w:rPr>
        <w:instrText xml:space="preserve"> PAGEREF _Toc105754845 \h </w:instrText>
      </w:r>
      <w:r>
        <w:rPr>
          <w:noProof/>
        </w:rPr>
      </w:r>
      <w:r>
        <w:rPr>
          <w:noProof/>
        </w:rPr>
        <w:fldChar w:fldCharType="separate"/>
      </w:r>
      <w:r>
        <w:rPr>
          <w:noProof/>
        </w:rPr>
        <w:t>52</w:t>
      </w:r>
      <w:r>
        <w:rPr>
          <w:noProof/>
        </w:rPr>
        <w:fldChar w:fldCharType="end"/>
      </w:r>
    </w:p>
    <w:p w14:paraId="38DA27F1" w14:textId="3963FED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12 Código relevante Python para clusterización</w:t>
      </w:r>
      <w:r>
        <w:rPr>
          <w:noProof/>
        </w:rPr>
        <w:tab/>
      </w:r>
      <w:r>
        <w:rPr>
          <w:noProof/>
        </w:rPr>
        <w:fldChar w:fldCharType="begin"/>
      </w:r>
      <w:r>
        <w:rPr>
          <w:noProof/>
        </w:rPr>
        <w:instrText xml:space="preserve"> PAGEREF _Toc105754846 \h </w:instrText>
      </w:r>
      <w:r>
        <w:rPr>
          <w:noProof/>
        </w:rPr>
      </w:r>
      <w:r>
        <w:rPr>
          <w:noProof/>
        </w:rPr>
        <w:fldChar w:fldCharType="separate"/>
      </w:r>
      <w:r>
        <w:rPr>
          <w:noProof/>
        </w:rPr>
        <w:t>81</w:t>
      </w:r>
      <w:r>
        <w:rPr>
          <w:noProof/>
        </w:rPr>
        <w:fldChar w:fldCharType="end"/>
      </w:r>
    </w:p>
    <w:p w14:paraId="243B2B29" w14:textId="4E81D94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auto"/>
        </w:rPr>
        <w:t>Tabla 13 Descripción de componentes repositorio Github</w:t>
      </w:r>
      <w:r>
        <w:rPr>
          <w:noProof/>
        </w:rPr>
        <w:tab/>
      </w:r>
      <w:r>
        <w:rPr>
          <w:noProof/>
        </w:rPr>
        <w:fldChar w:fldCharType="begin"/>
      </w:r>
      <w:r>
        <w:rPr>
          <w:noProof/>
        </w:rPr>
        <w:instrText xml:space="preserve"> PAGEREF _Toc105754847 \h </w:instrText>
      </w:r>
      <w:r>
        <w:rPr>
          <w:noProof/>
        </w:rPr>
      </w:r>
      <w:r>
        <w:rPr>
          <w:noProof/>
        </w:rPr>
        <w:fldChar w:fldCharType="separate"/>
      </w:r>
      <w:r>
        <w:rPr>
          <w:noProof/>
        </w:rPr>
        <w:t>83</w:t>
      </w:r>
      <w:r>
        <w:rPr>
          <w:noProof/>
        </w:rPr>
        <w:fldChar w:fldCharType="end"/>
      </w:r>
    </w:p>
    <w:p w14:paraId="110BED13" w14:textId="65E25D0C" w:rsidR="003C134C" w:rsidRPr="00881F30" w:rsidRDefault="00416DCB">
      <w:pPr>
        <w:spacing w:after="0" w:line="240" w:lineRule="auto"/>
        <w:jc w:val="left"/>
        <w:rPr>
          <w:rFonts w:cs="Arial"/>
          <w:b/>
          <w:color w:val="000000" w:themeColor="text1"/>
          <w:sz w:val="36"/>
          <w:szCs w:val="36"/>
        </w:rPr>
      </w:pPr>
      <w:r w:rsidRPr="00881F30">
        <w:rPr>
          <w:rFonts w:cs="Arial"/>
          <w:b/>
          <w:color w:val="000000" w:themeColor="text1"/>
          <w:sz w:val="36"/>
          <w:szCs w:val="36"/>
        </w:rPr>
        <w:fldChar w:fldCharType="end"/>
      </w:r>
    </w:p>
    <w:p w14:paraId="1192A9CD" w14:textId="77777777" w:rsidR="003C134C" w:rsidRPr="00881F30" w:rsidRDefault="00416DCB">
      <w:pPr>
        <w:jc w:val="center"/>
        <w:rPr>
          <w:color w:val="000000" w:themeColor="text1"/>
        </w:rPr>
      </w:pPr>
      <w:r w:rsidRPr="00881F30">
        <w:rPr>
          <w:b/>
          <w:color w:val="000000" w:themeColor="text1"/>
          <w:sz w:val="36"/>
          <w:szCs w:val="36"/>
        </w:rPr>
        <w:t>Índice de figuras</w:t>
      </w:r>
    </w:p>
    <w:p w14:paraId="07CA1B32" w14:textId="71D725E7" w:rsidR="00FD32B5"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881F30">
        <w:rPr>
          <w:rStyle w:val="Enlacedelndice"/>
          <w:color w:val="000000" w:themeColor="text1"/>
        </w:rPr>
        <w:instrText>TOC \c "Figura"</w:instrText>
      </w:r>
      <w:r w:rsidRPr="00881F30">
        <w:rPr>
          <w:rStyle w:val="Enlacedelndice"/>
          <w:rFonts w:cs="Mangal"/>
        </w:rPr>
        <w:fldChar w:fldCharType="separate"/>
      </w:r>
      <w:bookmarkStart w:id="6" w:name="_GoBack"/>
      <w:bookmarkEnd w:id="6"/>
      <w:r w:rsidR="00FD32B5" w:rsidRPr="009B5BDA">
        <w:rPr>
          <w:noProof/>
          <w:color w:val="000000" w:themeColor="text1"/>
        </w:rPr>
        <w:t>Figura 1 Arquitectura para captura y procesamiento de Declaración Tributaria</w:t>
      </w:r>
      <w:r w:rsidR="00FD32B5">
        <w:rPr>
          <w:noProof/>
        </w:rPr>
        <w:tab/>
      </w:r>
      <w:r w:rsidR="00FD32B5">
        <w:rPr>
          <w:noProof/>
        </w:rPr>
        <w:fldChar w:fldCharType="begin"/>
      </w:r>
      <w:r w:rsidR="00FD32B5">
        <w:rPr>
          <w:noProof/>
        </w:rPr>
        <w:instrText xml:space="preserve"> PAGEREF _Toc105754848 \h </w:instrText>
      </w:r>
      <w:r w:rsidR="00FD32B5">
        <w:rPr>
          <w:noProof/>
        </w:rPr>
      </w:r>
      <w:r w:rsidR="00FD32B5">
        <w:rPr>
          <w:noProof/>
        </w:rPr>
        <w:fldChar w:fldCharType="separate"/>
      </w:r>
      <w:r w:rsidR="00FD32B5">
        <w:rPr>
          <w:noProof/>
        </w:rPr>
        <w:t>11</w:t>
      </w:r>
      <w:r w:rsidR="00FD32B5">
        <w:rPr>
          <w:noProof/>
        </w:rPr>
        <w:fldChar w:fldCharType="end"/>
      </w:r>
    </w:p>
    <w:p w14:paraId="6F820FC6" w14:textId="022689D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2 Arquitectura Lambda</w:t>
      </w:r>
      <w:r>
        <w:rPr>
          <w:noProof/>
        </w:rPr>
        <w:tab/>
      </w:r>
      <w:r>
        <w:rPr>
          <w:noProof/>
        </w:rPr>
        <w:fldChar w:fldCharType="begin"/>
      </w:r>
      <w:r>
        <w:rPr>
          <w:noProof/>
        </w:rPr>
        <w:instrText xml:space="preserve"> PAGEREF _Toc105754849 \h </w:instrText>
      </w:r>
      <w:r>
        <w:rPr>
          <w:noProof/>
        </w:rPr>
      </w:r>
      <w:r>
        <w:rPr>
          <w:noProof/>
        </w:rPr>
        <w:fldChar w:fldCharType="separate"/>
      </w:r>
      <w:r>
        <w:rPr>
          <w:noProof/>
        </w:rPr>
        <w:t>14</w:t>
      </w:r>
      <w:r>
        <w:rPr>
          <w:noProof/>
        </w:rPr>
        <w:fldChar w:fldCharType="end"/>
      </w:r>
    </w:p>
    <w:p w14:paraId="6BA40B20" w14:textId="7B9172E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 Arquitectura Kappa</w:t>
      </w:r>
      <w:r>
        <w:rPr>
          <w:noProof/>
        </w:rPr>
        <w:tab/>
      </w:r>
      <w:r>
        <w:rPr>
          <w:noProof/>
        </w:rPr>
        <w:fldChar w:fldCharType="begin"/>
      </w:r>
      <w:r>
        <w:rPr>
          <w:noProof/>
        </w:rPr>
        <w:instrText xml:space="preserve"> PAGEREF _Toc105754850 \h </w:instrText>
      </w:r>
      <w:r>
        <w:rPr>
          <w:noProof/>
        </w:rPr>
      </w:r>
      <w:r>
        <w:rPr>
          <w:noProof/>
        </w:rPr>
        <w:fldChar w:fldCharType="separate"/>
      </w:r>
      <w:r>
        <w:rPr>
          <w:noProof/>
        </w:rPr>
        <w:t>14</w:t>
      </w:r>
      <w:r>
        <w:rPr>
          <w:noProof/>
        </w:rPr>
        <w:fldChar w:fldCharType="end"/>
      </w:r>
    </w:p>
    <w:p w14:paraId="0F4BAF8F" w14:textId="724A827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rFonts w:cs="Arial"/>
          <w:bCs/>
          <w:noProof/>
          <w:color w:val="000000" w:themeColor="text1"/>
          <w:lang w:val="es-EC"/>
        </w:rPr>
        <w:t xml:space="preserve">Figura </w:t>
      </w:r>
      <w:r w:rsidRPr="009B5BDA">
        <w:rPr>
          <w:rFonts w:cs="Arial"/>
          <w:bCs/>
          <w:noProof/>
          <w:color w:val="000000" w:themeColor="text1"/>
        </w:rPr>
        <w:t>4</w:t>
      </w:r>
      <w:r w:rsidRPr="009B5BDA">
        <w:rPr>
          <w:rFonts w:cs="Arial"/>
          <w:bCs/>
          <w:noProof/>
          <w:color w:val="000000" w:themeColor="text1"/>
          <w:lang w:val="es-EC"/>
        </w:rPr>
        <w:t xml:space="preserve"> </w:t>
      </w:r>
      <w:r w:rsidRPr="009B5BDA">
        <w:rPr>
          <w:rFonts w:cs="Arial"/>
          <w:noProof/>
          <w:color w:val="000000" w:themeColor="text1"/>
          <w:lang w:val="es-EC"/>
        </w:rPr>
        <w:t>Teorema CAP</w:t>
      </w:r>
      <w:r>
        <w:rPr>
          <w:noProof/>
        </w:rPr>
        <w:tab/>
      </w:r>
      <w:r>
        <w:rPr>
          <w:noProof/>
        </w:rPr>
        <w:fldChar w:fldCharType="begin"/>
      </w:r>
      <w:r>
        <w:rPr>
          <w:noProof/>
        </w:rPr>
        <w:instrText xml:space="preserve"> PAGEREF _Toc105754851 \h </w:instrText>
      </w:r>
      <w:r>
        <w:rPr>
          <w:noProof/>
        </w:rPr>
      </w:r>
      <w:r>
        <w:rPr>
          <w:noProof/>
        </w:rPr>
        <w:fldChar w:fldCharType="separate"/>
      </w:r>
      <w:r>
        <w:rPr>
          <w:noProof/>
        </w:rPr>
        <w:t>16</w:t>
      </w:r>
      <w:r>
        <w:rPr>
          <w:noProof/>
        </w:rPr>
        <w:fldChar w:fldCharType="end"/>
      </w:r>
    </w:p>
    <w:p w14:paraId="659AA7D6" w14:textId="6136ADD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5 Uber y Kafka</w:t>
      </w:r>
      <w:r>
        <w:rPr>
          <w:noProof/>
        </w:rPr>
        <w:tab/>
      </w:r>
      <w:r>
        <w:rPr>
          <w:noProof/>
        </w:rPr>
        <w:fldChar w:fldCharType="begin"/>
      </w:r>
      <w:r>
        <w:rPr>
          <w:noProof/>
        </w:rPr>
        <w:instrText xml:space="preserve"> PAGEREF _Toc105754852 \h </w:instrText>
      </w:r>
      <w:r>
        <w:rPr>
          <w:noProof/>
        </w:rPr>
      </w:r>
      <w:r>
        <w:rPr>
          <w:noProof/>
        </w:rPr>
        <w:fldChar w:fldCharType="separate"/>
      </w:r>
      <w:r>
        <w:rPr>
          <w:noProof/>
        </w:rPr>
        <w:t>20</w:t>
      </w:r>
      <w:r>
        <w:rPr>
          <w:noProof/>
        </w:rPr>
        <w:fldChar w:fldCharType="end"/>
      </w:r>
    </w:p>
    <w:p w14:paraId="7925A0FE" w14:textId="3056B8A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bCs/>
          <w:noProof/>
          <w:color w:val="000000" w:themeColor="text1"/>
        </w:rPr>
        <w:t xml:space="preserve">Figura 6 </w:t>
      </w:r>
      <w:r w:rsidRPr="009B5BDA">
        <w:rPr>
          <w:noProof/>
          <w:color w:val="000000" w:themeColor="text1"/>
        </w:rPr>
        <w:t>Distribución de Compañías usando Kibana en la Industria</w:t>
      </w:r>
      <w:r>
        <w:rPr>
          <w:noProof/>
        </w:rPr>
        <w:tab/>
      </w:r>
      <w:r>
        <w:rPr>
          <w:noProof/>
        </w:rPr>
        <w:fldChar w:fldCharType="begin"/>
      </w:r>
      <w:r>
        <w:rPr>
          <w:noProof/>
        </w:rPr>
        <w:instrText xml:space="preserve"> PAGEREF _Toc105754853 \h </w:instrText>
      </w:r>
      <w:r>
        <w:rPr>
          <w:noProof/>
        </w:rPr>
      </w:r>
      <w:r>
        <w:rPr>
          <w:noProof/>
        </w:rPr>
        <w:fldChar w:fldCharType="separate"/>
      </w:r>
      <w:r>
        <w:rPr>
          <w:noProof/>
        </w:rPr>
        <w:t>23</w:t>
      </w:r>
      <w:r>
        <w:rPr>
          <w:noProof/>
        </w:rPr>
        <w:fldChar w:fldCharType="end"/>
      </w:r>
    </w:p>
    <w:p w14:paraId="339E31D3" w14:textId="33ED916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bCs/>
          <w:noProof/>
          <w:color w:val="000000" w:themeColor="text1"/>
        </w:rPr>
        <w:t>Figura 7</w:t>
      </w:r>
      <w:r w:rsidRPr="009B5BDA">
        <w:rPr>
          <w:noProof/>
          <w:color w:val="000000" w:themeColor="text1"/>
        </w:rPr>
        <w:t xml:space="preserve"> Clusterización de estudiantes por Media y Desviación</w:t>
      </w:r>
      <w:r>
        <w:rPr>
          <w:noProof/>
        </w:rPr>
        <w:tab/>
      </w:r>
      <w:r>
        <w:rPr>
          <w:noProof/>
        </w:rPr>
        <w:fldChar w:fldCharType="begin"/>
      </w:r>
      <w:r>
        <w:rPr>
          <w:noProof/>
        </w:rPr>
        <w:instrText xml:space="preserve"> PAGEREF _Toc105754854 \h </w:instrText>
      </w:r>
      <w:r>
        <w:rPr>
          <w:noProof/>
        </w:rPr>
      </w:r>
      <w:r>
        <w:rPr>
          <w:noProof/>
        </w:rPr>
        <w:fldChar w:fldCharType="separate"/>
      </w:r>
      <w:r>
        <w:rPr>
          <w:noProof/>
        </w:rPr>
        <w:t>24</w:t>
      </w:r>
      <w:r>
        <w:rPr>
          <w:noProof/>
        </w:rPr>
        <w:fldChar w:fldCharType="end"/>
      </w:r>
    </w:p>
    <w:p w14:paraId="56EA47BD" w14:textId="25AA11A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rFonts w:eastAsia="Times New Roman" w:cs="Arial"/>
          <w:bCs/>
          <w:noProof/>
          <w:color w:val="000000" w:themeColor="text1"/>
          <w:lang w:val="es-EC" w:eastAsia="es-ES"/>
        </w:rPr>
        <w:t xml:space="preserve">Figura </w:t>
      </w:r>
      <w:r w:rsidRPr="009B5BDA">
        <w:rPr>
          <w:rFonts w:eastAsia="Times New Roman" w:cs="Arial"/>
          <w:bCs/>
          <w:noProof/>
          <w:color w:val="000000" w:themeColor="text1"/>
        </w:rPr>
        <w:t>8</w:t>
      </w:r>
      <w:r w:rsidRPr="009B5BDA">
        <w:rPr>
          <w:rFonts w:eastAsia="Times New Roman" w:cs="Arial"/>
          <w:bCs/>
          <w:noProof/>
          <w:color w:val="000000" w:themeColor="text1"/>
          <w:lang w:val="es-EC" w:eastAsia="es-ES"/>
        </w:rPr>
        <w:t xml:space="preserve"> </w:t>
      </w:r>
      <w:r w:rsidRPr="009B5BDA">
        <w:rPr>
          <w:rFonts w:eastAsia="Times New Roman" w:cs="Arial"/>
          <w:noProof/>
          <w:color w:val="000000" w:themeColor="text1"/>
          <w:lang w:val="es-EC" w:eastAsia="es-ES"/>
        </w:rPr>
        <w:t>Metodología de Trabajo</w:t>
      </w:r>
      <w:r>
        <w:rPr>
          <w:noProof/>
        </w:rPr>
        <w:tab/>
      </w:r>
      <w:r>
        <w:rPr>
          <w:noProof/>
        </w:rPr>
        <w:fldChar w:fldCharType="begin"/>
      </w:r>
      <w:r>
        <w:rPr>
          <w:noProof/>
        </w:rPr>
        <w:instrText xml:space="preserve"> PAGEREF _Toc105754855 \h </w:instrText>
      </w:r>
      <w:r>
        <w:rPr>
          <w:noProof/>
        </w:rPr>
      </w:r>
      <w:r>
        <w:rPr>
          <w:noProof/>
        </w:rPr>
        <w:fldChar w:fldCharType="separate"/>
      </w:r>
      <w:r>
        <w:rPr>
          <w:noProof/>
        </w:rPr>
        <w:t>28</w:t>
      </w:r>
      <w:r>
        <w:rPr>
          <w:noProof/>
        </w:rPr>
        <w:fldChar w:fldCharType="end"/>
      </w:r>
    </w:p>
    <w:p w14:paraId="74CF0090" w14:textId="2DE4249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9 Topología de declaraciones</w:t>
      </w:r>
      <w:r>
        <w:rPr>
          <w:noProof/>
        </w:rPr>
        <w:tab/>
      </w:r>
      <w:r>
        <w:rPr>
          <w:noProof/>
        </w:rPr>
        <w:fldChar w:fldCharType="begin"/>
      </w:r>
      <w:r>
        <w:rPr>
          <w:noProof/>
        </w:rPr>
        <w:instrText xml:space="preserve"> PAGEREF _Toc105754856 \h </w:instrText>
      </w:r>
      <w:r>
        <w:rPr>
          <w:noProof/>
        </w:rPr>
      </w:r>
      <w:r>
        <w:rPr>
          <w:noProof/>
        </w:rPr>
        <w:fldChar w:fldCharType="separate"/>
      </w:r>
      <w:r>
        <w:rPr>
          <w:noProof/>
        </w:rPr>
        <w:t>31</w:t>
      </w:r>
      <w:r>
        <w:rPr>
          <w:noProof/>
        </w:rPr>
        <w:fldChar w:fldCharType="end"/>
      </w:r>
    </w:p>
    <w:p w14:paraId="44558B86" w14:textId="649FC94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lastRenderedPageBreak/>
        <w:t>Figura 10 Consola de LogStash para carga de datos</w:t>
      </w:r>
      <w:r>
        <w:rPr>
          <w:noProof/>
        </w:rPr>
        <w:tab/>
      </w:r>
      <w:r>
        <w:rPr>
          <w:noProof/>
        </w:rPr>
        <w:fldChar w:fldCharType="begin"/>
      </w:r>
      <w:r>
        <w:rPr>
          <w:noProof/>
        </w:rPr>
        <w:instrText xml:space="preserve"> PAGEREF _Toc105754857 \h </w:instrText>
      </w:r>
      <w:r>
        <w:rPr>
          <w:noProof/>
        </w:rPr>
      </w:r>
      <w:r>
        <w:rPr>
          <w:noProof/>
        </w:rPr>
        <w:fldChar w:fldCharType="separate"/>
      </w:r>
      <w:r>
        <w:rPr>
          <w:noProof/>
        </w:rPr>
        <w:t>39</w:t>
      </w:r>
      <w:r>
        <w:rPr>
          <w:noProof/>
        </w:rPr>
        <w:fldChar w:fldCharType="end"/>
      </w:r>
    </w:p>
    <w:p w14:paraId="20D66D39" w14:textId="7691FDC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11 Creación de una Vista en Kibana</w:t>
      </w:r>
      <w:r>
        <w:rPr>
          <w:noProof/>
        </w:rPr>
        <w:tab/>
      </w:r>
      <w:r>
        <w:rPr>
          <w:noProof/>
        </w:rPr>
        <w:fldChar w:fldCharType="begin"/>
      </w:r>
      <w:r>
        <w:rPr>
          <w:noProof/>
        </w:rPr>
        <w:instrText xml:space="preserve"> PAGEREF _Toc105754858 \h </w:instrText>
      </w:r>
      <w:r>
        <w:rPr>
          <w:noProof/>
        </w:rPr>
      </w:r>
      <w:r>
        <w:rPr>
          <w:noProof/>
        </w:rPr>
        <w:fldChar w:fldCharType="separate"/>
      </w:r>
      <w:r>
        <w:rPr>
          <w:noProof/>
        </w:rPr>
        <w:t>40</w:t>
      </w:r>
      <w:r>
        <w:rPr>
          <w:noProof/>
        </w:rPr>
        <w:fldChar w:fldCharType="end"/>
      </w:r>
    </w:p>
    <w:p w14:paraId="5D28D981" w14:textId="642515F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12 Visualización de Número de Registros por Provincia</w:t>
      </w:r>
      <w:r>
        <w:rPr>
          <w:noProof/>
        </w:rPr>
        <w:tab/>
      </w:r>
      <w:r>
        <w:rPr>
          <w:noProof/>
        </w:rPr>
        <w:fldChar w:fldCharType="begin"/>
      </w:r>
      <w:r>
        <w:rPr>
          <w:noProof/>
        </w:rPr>
        <w:instrText xml:space="preserve"> PAGEREF _Toc105754859 \h </w:instrText>
      </w:r>
      <w:r>
        <w:rPr>
          <w:noProof/>
        </w:rPr>
      </w:r>
      <w:r>
        <w:rPr>
          <w:noProof/>
        </w:rPr>
        <w:fldChar w:fldCharType="separate"/>
      </w:r>
      <w:r>
        <w:rPr>
          <w:noProof/>
        </w:rPr>
        <w:t>40</w:t>
      </w:r>
      <w:r>
        <w:rPr>
          <w:noProof/>
        </w:rPr>
        <w:fldChar w:fldCharType="end"/>
      </w:r>
    </w:p>
    <w:p w14:paraId="032D13BE" w14:textId="1CFA5B3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13  Dashboard con datos de declaraciones históricos</w:t>
      </w:r>
      <w:r>
        <w:rPr>
          <w:noProof/>
        </w:rPr>
        <w:tab/>
      </w:r>
      <w:r>
        <w:rPr>
          <w:noProof/>
        </w:rPr>
        <w:fldChar w:fldCharType="begin"/>
      </w:r>
      <w:r>
        <w:rPr>
          <w:noProof/>
        </w:rPr>
        <w:instrText xml:space="preserve"> PAGEREF _Toc105754860 \h </w:instrText>
      </w:r>
      <w:r>
        <w:rPr>
          <w:noProof/>
        </w:rPr>
      </w:r>
      <w:r>
        <w:rPr>
          <w:noProof/>
        </w:rPr>
        <w:fldChar w:fldCharType="separate"/>
      </w:r>
      <w:r>
        <w:rPr>
          <w:noProof/>
        </w:rPr>
        <w:t>40</w:t>
      </w:r>
      <w:r>
        <w:rPr>
          <w:noProof/>
        </w:rPr>
        <w:fldChar w:fldCharType="end"/>
      </w:r>
    </w:p>
    <w:p w14:paraId="735B0662" w14:textId="348348D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14 Muestra de datos ubicaciones geográficas</w:t>
      </w:r>
      <w:r>
        <w:rPr>
          <w:noProof/>
        </w:rPr>
        <w:tab/>
      </w:r>
      <w:r>
        <w:rPr>
          <w:noProof/>
        </w:rPr>
        <w:fldChar w:fldCharType="begin"/>
      </w:r>
      <w:r>
        <w:rPr>
          <w:noProof/>
        </w:rPr>
        <w:instrText xml:space="preserve"> PAGEREF _Toc105754861 \h </w:instrText>
      </w:r>
      <w:r>
        <w:rPr>
          <w:noProof/>
        </w:rPr>
      </w:r>
      <w:r>
        <w:rPr>
          <w:noProof/>
        </w:rPr>
        <w:fldChar w:fldCharType="separate"/>
      </w:r>
      <w:r>
        <w:rPr>
          <w:noProof/>
        </w:rPr>
        <w:t>44</w:t>
      </w:r>
      <w:r>
        <w:rPr>
          <w:noProof/>
        </w:rPr>
        <w:fldChar w:fldCharType="end"/>
      </w:r>
    </w:p>
    <w:p w14:paraId="0610DDCF" w14:textId="5EF3C36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15 Interfaz gráfica declaraciones</w:t>
      </w:r>
      <w:r>
        <w:rPr>
          <w:noProof/>
        </w:rPr>
        <w:tab/>
      </w:r>
      <w:r>
        <w:rPr>
          <w:noProof/>
        </w:rPr>
        <w:fldChar w:fldCharType="begin"/>
      </w:r>
      <w:r>
        <w:rPr>
          <w:noProof/>
        </w:rPr>
        <w:instrText xml:space="preserve"> PAGEREF _Toc105754862 \h </w:instrText>
      </w:r>
      <w:r>
        <w:rPr>
          <w:noProof/>
        </w:rPr>
      </w:r>
      <w:r>
        <w:rPr>
          <w:noProof/>
        </w:rPr>
        <w:fldChar w:fldCharType="separate"/>
      </w:r>
      <w:r>
        <w:rPr>
          <w:noProof/>
        </w:rPr>
        <w:t>46</w:t>
      </w:r>
      <w:r>
        <w:rPr>
          <w:noProof/>
        </w:rPr>
        <w:fldChar w:fldCharType="end"/>
      </w:r>
    </w:p>
    <w:p w14:paraId="501A1083" w14:textId="2111F9E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16 Datos generados de declaraciones</w:t>
      </w:r>
      <w:r>
        <w:rPr>
          <w:noProof/>
        </w:rPr>
        <w:tab/>
      </w:r>
      <w:r>
        <w:rPr>
          <w:noProof/>
        </w:rPr>
        <w:fldChar w:fldCharType="begin"/>
      </w:r>
      <w:r>
        <w:rPr>
          <w:noProof/>
        </w:rPr>
        <w:instrText xml:space="preserve"> PAGEREF _Toc105754863 \h </w:instrText>
      </w:r>
      <w:r>
        <w:rPr>
          <w:noProof/>
        </w:rPr>
      </w:r>
      <w:r>
        <w:rPr>
          <w:noProof/>
        </w:rPr>
        <w:fldChar w:fldCharType="separate"/>
      </w:r>
      <w:r>
        <w:rPr>
          <w:noProof/>
        </w:rPr>
        <w:t>50</w:t>
      </w:r>
      <w:r>
        <w:rPr>
          <w:noProof/>
        </w:rPr>
        <w:fldChar w:fldCharType="end"/>
      </w:r>
    </w:p>
    <w:p w14:paraId="12F841EB" w14:textId="2CBF41D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17 Arquitectura Kafka</w:t>
      </w:r>
      <w:r>
        <w:rPr>
          <w:noProof/>
        </w:rPr>
        <w:tab/>
      </w:r>
      <w:r>
        <w:rPr>
          <w:noProof/>
        </w:rPr>
        <w:fldChar w:fldCharType="begin"/>
      </w:r>
      <w:r>
        <w:rPr>
          <w:noProof/>
        </w:rPr>
        <w:instrText xml:space="preserve"> PAGEREF _Toc105754864 \h </w:instrText>
      </w:r>
      <w:r>
        <w:rPr>
          <w:noProof/>
        </w:rPr>
      </w:r>
      <w:r>
        <w:rPr>
          <w:noProof/>
        </w:rPr>
        <w:fldChar w:fldCharType="separate"/>
      </w:r>
      <w:r>
        <w:rPr>
          <w:noProof/>
        </w:rPr>
        <w:t>51</w:t>
      </w:r>
      <w:r>
        <w:rPr>
          <w:noProof/>
        </w:rPr>
        <w:fldChar w:fldCharType="end"/>
      </w:r>
    </w:p>
    <w:p w14:paraId="59057D0E" w14:textId="46F85F8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18 Muestra de datos capturados por Kafka</w:t>
      </w:r>
      <w:r>
        <w:rPr>
          <w:noProof/>
        </w:rPr>
        <w:tab/>
      </w:r>
      <w:r>
        <w:rPr>
          <w:noProof/>
        </w:rPr>
        <w:fldChar w:fldCharType="begin"/>
      </w:r>
      <w:r>
        <w:rPr>
          <w:noProof/>
        </w:rPr>
        <w:instrText xml:space="preserve"> PAGEREF _Toc105754865 \h </w:instrText>
      </w:r>
      <w:r>
        <w:rPr>
          <w:noProof/>
        </w:rPr>
      </w:r>
      <w:r>
        <w:rPr>
          <w:noProof/>
        </w:rPr>
        <w:fldChar w:fldCharType="separate"/>
      </w:r>
      <w:r>
        <w:rPr>
          <w:noProof/>
        </w:rPr>
        <w:t>55</w:t>
      </w:r>
      <w:r>
        <w:rPr>
          <w:noProof/>
        </w:rPr>
        <w:fldChar w:fldCharType="end"/>
      </w:r>
    </w:p>
    <w:p w14:paraId="429B7421" w14:textId="024DA16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19 Arquitectura Apache Spark</w:t>
      </w:r>
      <w:r>
        <w:rPr>
          <w:noProof/>
        </w:rPr>
        <w:tab/>
      </w:r>
      <w:r>
        <w:rPr>
          <w:noProof/>
        </w:rPr>
        <w:fldChar w:fldCharType="begin"/>
      </w:r>
      <w:r>
        <w:rPr>
          <w:noProof/>
        </w:rPr>
        <w:instrText xml:space="preserve"> PAGEREF _Toc105754866 \h </w:instrText>
      </w:r>
      <w:r>
        <w:rPr>
          <w:noProof/>
        </w:rPr>
      </w:r>
      <w:r>
        <w:rPr>
          <w:noProof/>
        </w:rPr>
        <w:fldChar w:fldCharType="separate"/>
      </w:r>
      <w:r>
        <w:rPr>
          <w:noProof/>
        </w:rPr>
        <w:t>56</w:t>
      </w:r>
      <w:r>
        <w:rPr>
          <w:noProof/>
        </w:rPr>
        <w:fldChar w:fldCharType="end"/>
      </w:r>
    </w:p>
    <w:p w14:paraId="60C2DAFF" w14:textId="2A2D052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lang w:val="es-EC"/>
        </w:rPr>
        <w:t>Figura 20  Operación left_anti join</w:t>
      </w:r>
      <w:r>
        <w:rPr>
          <w:noProof/>
        </w:rPr>
        <w:tab/>
      </w:r>
      <w:r>
        <w:rPr>
          <w:noProof/>
        </w:rPr>
        <w:fldChar w:fldCharType="begin"/>
      </w:r>
      <w:r>
        <w:rPr>
          <w:noProof/>
        </w:rPr>
        <w:instrText xml:space="preserve"> PAGEREF _Toc105754867 \h </w:instrText>
      </w:r>
      <w:r>
        <w:rPr>
          <w:noProof/>
        </w:rPr>
      </w:r>
      <w:r>
        <w:rPr>
          <w:noProof/>
        </w:rPr>
        <w:fldChar w:fldCharType="separate"/>
      </w:r>
      <w:r>
        <w:rPr>
          <w:noProof/>
        </w:rPr>
        <w:t>62</w:t>
      </w:r>
      <w:r>
        <w:rPr>
          <w:noProof/>
        </w:rPr>
        <w:fldChar w:fldCharType="end"/>
      </w:r>
    </w:p>
    <w:p w14:paraId="2E584DA4" w14:textId="1F42861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21 Operación Inner Join</w:t>
      </w:r>
      <w:r>
        <w:rPr>
          <w:noProof/>
        </w:rPr>
        <w:tab/>
      </w:r>
      <w:r>
        <w:rPr>
          <w:noProof/>
        </w:rPr>
        <w:fldChar w:fldCharType="begin"/>
      </w:r>
      <w:r>
        <w:rPr>
          <w:noProof/>
        </w:rPr>
        <w:instrText xml:space="preserve"> PAGEREF _Toc105754868 \h </w:instrText>
      </w:r>
      <w:r>
        <w:rPr>
          <w:noProof/>
        </w:rPr>
      </w:r>
      <w:r>
        <w:rPr>
          <w:noProof/>
        </w:rPr>
        <w:fldChar w:fldCharType="separate"/>
      </w:r>
      <w:r>
        <w:rPr>
          <w:noProof/>
        </w:rPr>
        <w:t>63</w:t>
      </w:r>
      <w:r>
        <w:rPr>
          <w:noProof/>
        </w:rPr>
        <w:fldChar w:fldCharType="end"/>
      </w:r>
    </w:p>
    <w:p w14:paraId="0CA760BA" w14:textId="42AB104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22 Errores en ejecución continua de datos</w:t>
      </w:r>
      <w:r>
        <w:rPr>
          <w:noProof/>
        </w:rPr>
        <w:tab/>
      </w:r>
      <w:r>
        <w:rPr>
          <w:noProof/>
        </w:rPr>
        <w:fldChar w:fldCharType="begin"/>
      </w:r>
      <w:r>
        <w:rPr>
          <w:noProof/>
        </w:rPr>
        <w:instrText xml:space="preserve"> PAGEREF _Toc105754869 \h </w:instrText>
      </w:r>
      <w:r>
        <w:rPr>
          <w:noProof/>
        </w:rPr>
      </w:r>
      <w:r>
        <w:rPr>
          <w:noProof/>
        </w:rPr>
        <w:fldChar w:fldCharType="separate"/>
      </w:r>
      <w:r>
        <w:rPr>
          <w:noProof/>
        </w:rPr>
        <w:t>64</w:t>
      </w:r>
      <w:r>
        <w:rPr>
          <w:noProof/>
        </w:rPr>
        <w:fldChar w:fldCharType="end"/>
      </w:r>
    </w:p>
    <w:p w14:paraId="0C367260" w14:textId="50857E8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23 Interfaz Spark - Jobs en  Microbatch</w:t>
      </w:r>
      <w:r>
        <w:rPr>
          <w:noProof/>
        </w:rPr>
        <w:tab/>
      </w:r>
      <w:r>
        <w:rPr>
          <w:noProof/>
        </w:rPr>
        <w:fldChar w:fldCharType="begin"/>
      </w:r>
      <w:r>
        <w:rPr>
          <w:noProof/>
        </w:rPr>
        <w:instrText xml:space="preserve"> PAGEREF _Toc105754870 \h </w:instrText>
      </w:r>
      <w:r>
        <w:rPr>
          <w:noProof/>
        </w:rPr>
      </w:r>
      <w:r>
        <w:rPr>
          <w:noProof/>
        </w:rPr>
        <w:fldChar w:fldCharType="separate"/>
      </w:r>
      <w:r>
        <w:rPr>
          <w:noProof/>
        </w:rPr>
        <w:t>65</w:t>
      </w:r>
      <w:r>
        <w:rPr>
          <w:noProof/>
        </w:rPr>
        <w:fldChar w:fldCharType="end"/>
      </w:r>
    </w:p>
    <w:p w14:paraId="1FCE8633" w14:textId="39316DE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Pr>
          <w:noProof/>
        </w:rPr>
        <w:t>Figura 24 Vista declaraciones_2022</w:t>
      </w:r>
      <w:r>
        <w:rPr>
          <w:noProof/>
        </w:rPr>
        <w:tab/>
      </w:r>
      <w:r>
        <w:rPr>
          <w:noProof/>
        </w:rPr>
        <w:fldChar w:fldCharType="begin"/>
      </w:r>
      <w:r>
        <w:rPr>
          <w:noProof/>
        </w:rPr>
        <w:instrText xml:space="preserve"> PAGEREF _Toc105754871 \h </w:instrText>
      </w:r>
      <w:r>
        <w:rPr>
          <w:noProof/>
        </w:rPr>
      </w:r>
      <w:r>
        <w:rPr>
          <w:noProof/>
        </w:rPr>
        <w:fldChar w:fldCharType="separate"/>
      </w:r>
      <w:r>
        <w:rPr>
          <w:noProof/>
        </w:rPr>
        <w:t>66</w:t>
      </w:r>
      <w:r>
        <w:rPr>
          <w:noProof/>
        </w:rPr>
        <w:fldChar w:fldCharType="end"/>
      </w:r>
    </w:p>
    <w:p w14:paraId="50FF0447" w14:textId="1751A48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25 Campo calculado MES_AÑO</w:t>
      </w:r>
      <w:r>
        <w:rPr>
          <w:noProof/>
        </w:rPr>
        <w:tab/>
      </w:r>
      <w:r>
        <w:rPr>
          <w:noProof/>
        </w:rPr>
        <w:fldChar w:fldCharType="begin"/>
      </w:r>
      <w:r>
        <w:rPr>
          <w:noProof/>
        </w:rPr>
        <w:instrText xml:space="preserve"> PAGEREF _Toc105754872 \h </w:instrText>
      </w:r>
      <w:r>
        <w:rPr>
          <w:noProof/>
        </w:rPr>
      </w:r>
      <w:r>
        <w:rPr>
          <w:noProof/>
        </w:rPr>
        <w:fldChar w:fldCharType="separate"/>
      </w:r>
      <w:r>
        <w:rPr>
          <w:noProof/>
        </w:rPr>
        <w:t>66</w:t>
      </w:r>
      <w:r>
        <w:rPr>
          <w:noProof/>
        </w:rPr>
        <w:fldChar w:fldCharType="end"/>
      </w:r>
    </w:p>
    <w:p w14:paraId="62540902" w14:textId="397D85E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26 Gráfico de barras en Kibana</w:t>
      </w:r>
      <w:r>
        <w:rPr>
          <w:noProof/>
        </w:rPr>
        <w:tab/>
      </w:r>
      <w:r>
        <w:rPr>
          <w:noProof/>
        </w:rPr>
        <w:fldChar w:fldCharType="begin"/>
      </w:r>
      <w:r>
        <w:rPr>
          <w:noProof/>
        </w:rPr>
        <w:instrText xml:space="preserve"> PAGEREF _Toc105754873 \h </w:instrText>
      </w:r>
      <w:r>
        <w:rPr>
          <w:noProof/>
        </w:rPr>
      </w:r>
      <w:r>
        <w:rPr>
          <w:noProof/>
        </w:rPr>
        <w:fldChar w:fldCharType="separate"/>
      </w:r>
      <w:r>
        <w:rPr>
          <w:noProof/>
        </w:rPr>
        <w:t>67</w:t>
      </w:r>
      <w:r>
        <w:rPr>
          <w:noProof/>
        </w:rPr>
        <w:fldChar w:fldCharType="end"/>
      </w:r>
    </w:p>
    <w:p w14:paraId="4CEA7D2C" w14:textId="5B939D9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27 Join entre índice geográfico y declaraciones</w:t>
      </w:r>
      <w:r>
        <w:rPr>
          <w:noProof/>
        </w:rPr>
        <w:tab/>
      </w:r>
      <w:r>
        <w:rPr>
          <w:noProof/>
        </w:rPr>
        <w:fldChar w:fldCharType="begin"/>
      </w:r>
      <w:r>
        <w:rPr>
          <w:noProof/>
        </w:rPr>
        <w:instrText xml:space="preserve"> PAGEREF _Toc105754874 \h </w:instrText>
      </w:r>
      <w:r>
        <w:rPr>
          <w:noProof/>
        </w:rPr>
      </w:r>
      <w:r>
        <w:rPr>
          <w:noProof/>
        </w:rPr>
        <w:fldChar w:fldCharType="separate"/>
      </w:r>
      <w:r>
        <w:rPr>
          <w:noProof/>
        </w:rPr>
        <w:t>68</w:t>
      </w:r>
      <w:r>
        <w:rPr>
          <w:noProof/>
        </w:rPr>
        <w:fldChar w:fldCharType="end"/>
      </w:r>
    </w:p>
    <w:p w14:paraId="5AD0ECF4" w14:textId="4ABEA93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28 Dashboard declaraciones 2022</w:t>
      </w:r>
      <w:r>
        <w:rPr>
          <w:noProof/>
        </w:rPr>
        <w:tab/>
      </w:r>
      <w:r>
        <w:rPr>
          <w:noProof/>
        </w:rPr>
        <w:fldChar w:fldCharType="begin"/>
      </w:r>
      <w:r>
        <w:rPr>
          <w:noProof/>
        </w:rPr>
        <w:instrText xml:space="preserve"> PAGEREF _Toc105754875 \h </w:instrText>
      </w:r>
      <w:r>
        <w:rPr>
          <w:noProof/>
        </w:rPr>
      </w:r>
      <w:r>
        <w:rPr>
          <w:noProof/>
        </w:rPr>
        <w:fldChar w:fldCharType="separate"/>
      </w:r>
      <w:r>
        <w:rPr>
          <w:noProof/>
        </w:rPr>
        <w:t>68</w:t>
      </w:r>
      <w:r>
        <w:rPr>
          <w:noProof/>
        </w:rPr>
        <w:fldChar w:fldCharType="end"/>
      </w:r>
    </w:p>
    <w:p w14:paraId="1C1F4308" w14:textId="72386CE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29 Refrescamiento de dashboard declaraciones</w:t>
      </w:r>
      <w:r>
        <w:rPr>
          <w:noProof/>
        </w:rPr>
        <w:tab/>
      </w:r>
      <w:r>
        <w:rPr>
          <w:noProof/>
        </w:rPr>
        <w:fldChar w:fldCharType="begin"/>
      </w:r>
      <w:r>
        <w:rPr>
          <w:noProof/>
        </w:rPr>
        <w:instrText xml:space="preserve"> PAGEREF _Toc105754876 \h </w:instrText>
      </w:r>
      <w:r>
        <w:rPr>
          <w:noProof/>
        </w:rPr>
      </w:r>
      <w:r>
        <w:rPr>
          <w:noProof/>
        </w:rPr>
        <w:fldChar w:fldCharType="separate"/>
      </w:r>
      <w:r>
        <w:rPr>
          <w:noProof/>
        </w:rPr>
        <w:t>69</w:t>
      </w:r>
      <w:r>
        <w:rPr>
          <w:noProof/>
        </w:rPr>
        <w:fldChar w:fldCharType="end"/>
      </w:r>
    </w:p>
    <w:p w14:paraId="765B3D14" w14:textId="0A880E3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30 Pasos para la aplicación de modelos de Clusterización</w:t>
      </w:r>
      <w:r>
        <w:rPr>
          <w:noProof/>
        </w:rPr>
        <w:tab/>
      </w:r>
      <w:r>
        <w:rPr>
          <w:noProof/>
        </w:rPr>
        <w:fldChar w:fldCharType="begin"/>
      </w:r>
      <w:r>
        <w:rPr>
          <w:noProof/>
        </w:rPr>
        <w:instrText xml:space="preserve"> PAGEREF _Toc105754877 \h </w:instrText>
      </w:r>
      <w:r>
        <w:rPr>
          <w:noProof/>
        </w:rPr>
      </w:r>
      <w:r>
        <w:rPr>
          <w:noProof/>
        </w:rPr>
        <w:fldChar w:fldCharType="separate"/>
      </w:r>
      <w:r>
        <w:rPr>
          <w:noProof/>
        </w:rPr>
        <w:t>71</w:t>
      </w:r>
      <w:r>
        <w:rPr>
          <w:noProof/>
        </w:rPr>
        <w:fldChar w:fldCharType="end"/>
      </w:r>
    </w:p>
    <w:p w14:paraId="25432ACB" w14:textId="291D995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31 Descripción de variables de los datasets importados</w:t>
      </w:r>
      <w:r>
        <w:rPr>
          <w:noProof/>
        </w:rPr>
        <w:tab/>
      </w:r>
      <w:r>
        <w:rPr>
          <w:noProof/>
        </w:rPr>
        <w:fldChar w:fldCharType="begin"/>
      </w:r>
      <w:r>
        <w:rPr>
          <w:noProof/>
        </w:rPr>
        <w:instrText xml:space="preserve"> PAGEREF _Toc105754878 \h </w:instrText>
      </w:r>
      <w:r>
        <w:rPr>
          <w:noProof/>
        </w:rPr>
      </w:r>
      <w:r>
        <w:rPr>
          <w:noProof/>
        </w:rPr>
        <w:fldChar w:fldCharType="separate"/>
      </w:r>
      <w:r>
        <w:rPr>
          <w:noProof/>
        </w:rPr>
        <w:t>72</w:t>
      </w:r>
      <w:r>
        <w:rPr>
          <w:noProof/>
        </w:rPr>
        <w:fldChar w:fldCharType="end"/>
      </w:r>
    </w:p>
    <w:p w14:paraId="1CCD7169" w14:textId="72506D7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32 Identificación y eliminación de datos nulos</w:t>
      </w:r>
      <w:r>
        <w:rPr>
          <w:noProof/>
        </w:rPr>
        <w:tab/>
      </w:r>
      <w:r>
        <w:rPr>
          <w:noProof/>
        </w:rPr>
        <w:fldChar w:fldCharType="begin"/>
      </w:r>
      <w:r>
        <w:rPr>
          <w:noProof/>
        </w:rPr>
        <w:instrText xml:space="preserve"> PAGEREF _Toc105754879 \h </w:instrText>
      </w:r>
      <w:r>
        <w:rPr>
          <w:noProof/>
        </w:rPr>
      </w:r>
      <w:r>
        <w:rPr>
          <w:noProof/>
        </w:rPr>
        <w:fldChar w:fldCharType="separate"/>
      </w:r>
      <w:r>
        <w:rPr>
          <w:noProof/>
        </w:rPr>
        <w:t>72</w:t>
      </w:r>
      <w:r>
        <w:rPr>
          <w:noProof/>
        </w:rPr>
        <w:fldChar w:fldCharType="end"/>
      </w:r>
    </w:p>
    <w:p w14:paraId="10847D73" w14:textId="7BCCD12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33 Estadísticas datos numéricos de Declaraciones</w:t>
      </w:r>
      <w:r>
        <w:rPr>
          <w:noProof/>
        </w:rPr>
        <w:tab/>
      </w:r>
      <w:r>
        <w:rPr>
          <w:noProof/>
        </w:rPr>
        <w:fldChar w:fldCharType="begin"/>
      </w:r>
      <w:r>
        <w:rPr>
          <w:noProof/>
        </w:rPr>
        <w:instrText xml:space="preserve"> PAGEREF _Toc105754880 \h </w:instrText>
      </w:r>
      <w:r>
        <w:rPr>
          <w:noProof/>
        </w:rPr>
      </w:r>
      <w:r>
        <w:rPr>
          <w:noProof/>
        </w:rPr>
        <w:fldChar w:fldCharType="separate"/>
      </w:r>
      <w:r>
        <w:rPr>
          <w:noProof/>
        </w:rPr>
        <w:t>73</w:t>
      </w:r>
      <w:r>
        <w:rPr>
          <w:noProof/>
        </w:rPr>
        <w:fldChar w:fldCharType="end"/>
      </w:r>
    </w:p>
    <w:p w14:paraId="45CD5003" w14:textId="776FC0EB"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34 Gráficas de cajas de los totales de compras y ventas por provincia</w:t>
      </w:r>
      <w:r>
        <w:rPr>
          <w:noProof/>
        </w:rPr>
        <w:tab/>
      </w:r>
      <w:r>
        <w:rPr>
          <w:noProof/>
        </w:rPr>
        <w:fldChar w:fldCharType="begin"/>
      </w:r>
      <w:r>
        <w:rPr>
          <w:noProof/>
        </w:rPr>
        <w:instrText xml:space="preserve"> PAGEREF _Toc105754881 \h </w:instrText>
      </w:r>
      <w:r>
        <w:rPr>
          <w:noProof/>
        </w:rPr>
      </w:r>
      <w:r>
        <w:rPr>
          <w:noProof/>
        </w:rPr>
        <w:fldChar w:fldCharType="separate"/>
      </w:r>
      <w:r>
        <w:rPr>
          <w:noProof/>
        </w:rPr>
        <w:t>73</w:t>
      </w:r>
      <w:r>
        <w:rPr>
          <w:noProof/>
        </w:rPr>
        <w:fldChar w:fldCharType="end"/>
      </w:r>
    </w:p>
    <w:p w14:paraId="70835582" w14:textId="2689181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35 Total de compras y ventas por año</w:t>
      </w:r>
      <w:r>
        <w:rPr>
          <w:noProof/>
        </w:rPr>
        <w:tab/>
      </w:r>
      <w:r>
        <w:rPr>
          <w:noProof/>
        </w:rPr>
        <w:fldChar w:fldCharType="begin"/>
      </w:r>
      <w:r>
        <w:rPr>
          <w:noProof/>
        </w:rPr>
        <w:instrText xml:space="preserve"> PAGEREF _Toc105754882 \h </w:instrText>
      </w:r>
      <w:r>
        <w:rPr>
          <w:noProof/>
        </w:rPr>
      </w:r>
      <w:r>
        <w:rPr>
          <w:noProof/>
        </w:rPr>
        <w:fldChar w:fldCharType="separate"/>
      </w:r>
      <w:r>
        <w:rPr>
          <w:noProof/>
        </w:rPr>
        <w:t>73</w:t>
      </w:r>
      <w:r>
        <w:rPr>
          <w:noProof/>
        </w:rPr>
        <w:fldChar w:fldCharType="end"/>
      </w:r>
    </w:p>
    <w:p w14:paraId="797454EF" w14:textId="74650E5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36 Varianza acumulada por componentes</w:t>
      </w:r>
      <w:r>
        <w:rPr>
          <w:noProof/>
        </w:rPr>
        <w:tab/>
      </w:r>
      <w:r>
        <w:rPr>
          <w:noProof/>
        </w:rPr>
        <w:fldChar w:fldCharType="begin"/>
      </w:r>
      <w:r>
        <w:rPr>
          <w:noProof/>
        </w:rPr>
        <w:instrText xml:space="preserve"> PAGEREF _Toc105754883 \h </w:instrText>
      </w:r>
      <w:r>
        <w:rPr>
          <w:noProof/>
        </w:rPr>
      </w:r>
      <w:r>
        <w:rPr>
          <w:noProof/>
        </w:rPr>
        <w:fldChar w:fldCharType="separate"/>
      </w:r>
      <w:r>
        <w:rPr>
          <w:noProof/>
        </w:rPr>
        <w:t>75</w:t>
      </w:r>
      <w:r>
        <w:rPr>
          <w:noProof/>
        </w:rPr>
        <w:fldChar w:fldCharType="end"/>
      </w:r>
    </w:p>
    <w:p w14:paraId="7EEB46A3" w14:textId="0F5A087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lastRenderedPageBreak/>
        <w:t>Figura 37 Definición del número de clústeres mediante el método del codo y coeficiente de silueta</w:t>
      </w:r>
      <w:r>
        <w:rPr>
          <w:noProof/>
        </w:rPr>
        <w:tab/>
      </w:r>
      <w:r>
        <w:rPr>
          <w:noProof/>
        </w:rPr>
        <w:fldChar w:fldCharType="begin"/>
      </w:r>
      <w:r>
        <w:rPr>
          <w:noProof/>
        </w:rPr>
        <w:instrText xml:space="preserve"> PAGEREF _Toc105754884 \h </w:instrText>
      </w:r>
      <w:r>
        <w:rPr>
          <w:noProof/>
        </w:rPr>
      </w:r>
      <w:r>
        <w:rPr>
          <w:noProof/>
        </w:rPr>
        <w:fldChar w:fldCharType="separate"/>
      </w:r>
      <w:r>
        <w:rPr>
          <w:noProof/>
        </w:rPr>
        <w:t>75</w:t>
      </w:r>
      <w:r>
        <w:rPr>
          <w:noProof/>
        </w:rPr>
        <w:fldChar w:fldCharType="end"/>
      </w:r>
    </w:p>
    <w:p w14:paraId="2301D81F" w14:textId="2188D40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38 Representación de las instancias para 2 y 3 clústeres calculados con K-Means</w:t>
      </w:r>
      <w:r>
        <w:rPr>
          <w:noProof/>
        </w:rPr>
        <w:tab/>
      </w:r>
      <w:r>
        <w:rPr>
          <w:noProof/>
        </w:rPr>
        <w:fldChar w:fldCharType="begin"/>
      </w:r>
      <w:r>
        <w:rPr>
          <w:noProof/>
        </w:rPr>
        <w:instrText xml:space="preserve"> PAGEREF _Toc105754885 \h </w:instrText>
      </w:r>
      <w:r>
        <w:rPr>
          <w:noProof/>
        </w:rPr>
      </w:r>
      <w:r>
        <w:rPr>
          <w:noProof/>
        </w:rPr>
        <w:fldChar w:fldCharType="separate"/>
      </w:r>
      <w:r>
        <w:rPr>
          <w:noProof/>
        </w:rPr>
        <w:t>76</w:t>
      </w:r>
      <w:r>
        <w:rPr>
          <w:noProof/>
        </w:rPr>
        <w:fldChar w:fldCharType="end"/>
      </w:r>
    </w:p>
    <w:p w14:paraId="18CCEF50" w14:textId="59F2892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39 Resumen gráfico de declaraciones por cada clúster</w:t>
      </w:r>
      <w:r>
        <w:rPr>
          <w:noProof/>
        </w:rPr>
        <w:tab/>
      </w:r>
      <w:r>
        <w:rPr>
          <w:noProof/>
        </w:rPr>
        <w:fldChar w:fldCharType="begin"/>
      </w:r>
      <w:r>
        <w:rPr>
          <w:noProof/>
        </w:rPr>
        <w:instrText xml:space="preserve"> PAGEREF _Toc105754886 \h </w:instrText>
      </w:r>
      <w:r>
        <w:rPr>
          <w:noProof/>
        </w:rPr>
      </w:r>
      <w:r>
        <w:rPr>
          <w:noProof/>
        </w:rPr>
        <w:fldChar w:fldCharType="separate"/>
      </w:r>
      <w:r>
        <w:rPr>
          <w:noProof/>
        </w:rPr>
        <w:t>76</w:t>
      </w:r>
      <w:r>
        <w:rPr>
          <w:noProof/>
        </w:rPr>
        <w:fldChar w:fldCharType="end"/>
      </w:r>
    </w:p>
    <w:p w14:paraId="09057F92" w14:textId="68175B82"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40 Dendongrama y evolución del coeficiente de silueta</w:t>
      </w:r>
      <w:r>
        <w:rPr>
          <w:noProof/>
        </w:rPr>
        <w:tab/>
      </w:r>
      <w:r>
        <w:rPr>
          <w:noProof/>
        </w:rPr>
        <w:fldChar w:fldCharType="begin"/>
      </w:r>
      <w:r>
        <w:rPr>
          <w:noProof/>
        </w:rPr>
        <w:instrText xml:space="preserve"> PAGEREF _Toc105754887 \h </w:instrText>
      </w:r>
      <w:r>
        <w:rPr>
          <w:noProof/>
        </w:rPr>
      </w:r>
      <w:r>
        <w:rPr>
          <w:noProof/>
        </w:rPr>
        <w:fldChar w:fldCharType="separate"/>
      </w:r>
      <w:r>
        <w:rPr>
          <w:noProof/>
        </w:rPr>
        <w:t>77</w:t>
      </w:r>
      <w:r>
        <w:rPr>
          <w:noProof/>
        </w:rPr>
        <w:fldChar w:fldCharType="end"/>
      </w:r>
    </w:p>
    <w:p w14:paraId="32FBBDA9" w14:textId="5B21027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41 Representación de las instancias para 2 y 3 clústeres calculados con Algoritmo Aglomerativo</w:t>
      </w:r>
      <w:r>
        <w:rPr>
          <w:noProof/>
        </w:rPr>
        <w:tab/>
      </w:r>
      <w:r>
        <w:rPr>
          <w:noProof/>
        </w:rPr>
        <w:fldChar w:fldCharType="begin"/>
      </w:r>
      <w:r>
        <w:rPr>
          <w:noProof/>
        </w:rPr>
        <w:instrText xml:space="preserve"> PAGEREF _Toc105754888 \h </w:instrText>
      </w:r>
      <w:r>
        <w:rPr>
          <w:noProof/>
        </w:rPr>
      </w:r>
      <w:r>
        <w:rPr>
          <w:noProof/>
        </w:rPr>
        <w:fldChar w:fldCharType="separate"/>
      </w:r>
      <w:r>
        <w:rPr>
          <w:noProof/>
        </w:rPr>
        <w:t>78</w:t>
      </w:r>
      <w:r>
        <w:rPr>
          <w:noProof/>
        </w:rPr>
        <w:fldChar w:fldCharType="end"/>
      </w:r>
    </w:p>
    <w:p w14:paraId="7EA7CA04" w14:textId="58859D6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42 Resumen gráfico de declaraciones por cada clúster</w:t>
      </w:r>
      <w:r>
        <w:rPr>
          <w:noProof/>
        </w:rPr>
        <w:tab/>
      </w:r>
      <w:r>
        <w:rPr>
          <w:noProof/>
        </w:rPr>
        <w:fldChar w:fldCharType="begin"/>
      </w:r>
      <w:r>
        <w:rPr>
          <w:noProof/>
        </w:rPr>
        <w:instrText xml:space="preserve"> PAGEREF _Toc105754889 \h </w:instrText>
      </w:r>
      <w:r>
        <w:rPr>
          <w:noProof/>
        </w:rPr>
      </w:r>
      <w:r>
        <w:rPr>
          <w:noProof/>
        </w:rPr>
        <w:fldChar w:fldCharType="separate"/>
      </w:r>
      <w:r>
        <w:rPr>
          <w:noProof/>
        </w:rPr>
        <w:t>78</w:t>
      </w:r>
      <w:r>
        <w:rPr>
          <w:noProof/>
        </w:rPr>
        <w:fldChar w:fldCharType="end"/>
      </w:r>
    </w:p>
    <w:p w14:paraId="05FE028D" w14:textId="22917C1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43 Comparación de modelos: K-Means vs Aglomerativo</w:t>
      </w:r>
      <w:r>
        <w:rPr>
          <w:noProof/>
        </w:rPr>
        <w:tab/>
      </w:r>
      <w:r>
        <w:rPr>
          <w:noProof/>
        </w:rPr>
        <w:fldChar w:fldCharType="begin"/>
      </w:r>
      <w:r>
        <w:rPr>
          <w:noProof/>
        </w:rPr>
        <w:instrText xml:space="preserve"> PAGEREF _Toc105754890 \h </w:instrText>
      </w:r>
      <w:r>
        <w:rPr>
          <w:noProof/>
        </w:rPr>
      </w:r>
      <w:r>
        <w:rPr>
          <w:noProof/>
        </w:rPr>
        <w:fldChar w:fldCharType="separate"/>
      </w:r>
      <w:r>
        <w:rPr>
          <w:noProof/>
        </w:rPr>
        <w:t>79</w:t>
      </w:r>
      <w:r>
        <w:rPr>
          <w:noProof/>
        </w:rPr>
        <w:fldChar w:fldCharType="end"/>
      </w:r>
    </w:p>
    <w:p w14:paraId="7CB4A1E0" w14:textId="1980ADB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44 Resumen de medias por métricas de declaraciones por cada clúster</w:t>
      </w:r>
      <w:r>
        <w:rPr>
          <w:noProof/>
        </w:rPr>
        <w:tab/>
      </w:r>
      <w:r>
        <w:rPr>
          <w:noProof/>
        </w:rPr>
        <w:fldChar w:fldCharType="begin"/>
      </w:r>
      <w:r>
        <w:rPr>
          <w:noProof/>
        </w:rPr>
        <w:instrText xml:space="preserve"> PAGEREF _Toc105754891 \h </w:instrText>
      </w:r>
      <w:r>
        <w:rPr>
          <w:noProof/>
        </w:rPr>
      </w:r>
      <w:r>
        <w:rPr>
          <w:noProof/>
        </w:rPr>
        <w:fldChar w:fldCharType="separate"/>
      </w:r>
      <w:r>
        <w:rPr>
          <w:noProof/>
        </w:rPr>
        <w:t>79</w:t>
      </w:r>
      <w:r>
        <w:rPr>
          <w:noProof/>
        </w:rPr>
        <w:fldChar w:fldCharType="end"/>
      </w:r>
    </w:p>
    <w:p w14:paraId="38B31998" w14:textId="0F2A002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45 Mapa del Ecuador distribuido por clústeres</w:t>
      </w:r>
      <w:r>
        <w:rPr>
          <w:noProof/>
        </w:rPr>
        <w:tab/>
      </w:r>
      <w:r>
        <w:rPr>
          <w:noProof/>
        </w:rPr>
        <w:fldChar w:fldCharType="begin"/>
      </w:r>
      <w:r>
        <w:rPr>
          <w:noProof/>
        </w:rPr>
        <w:instrText xml:space="preserve"> PAGEREF _Toc105754892 \h </w:instrText>
      </w:r>
      <w:r>
        <w:rPr>
          <w:noProof/>
        </w:rPr>
      </w:r>
      <w:r>
        <w:rPr>
          <w:noProof/>
        </w:rPr>
        <w:fldChar w:fldCharType="separate"/>
      </w:r>
      <w:r>
        <w:rPr>
          <w:noProof/>
        </w:rPr>
        <w:t>80</w:t>
      </w:r>
      <w:r>
        <w:rPr>
          <w:noProof/>
        </w:rPr>
        <w:fldChar w:fldCharType="end"/>
      </w:r>
    </w:p>
    <w:p w14:paraId="49E9A293" w14:textId="101A4DC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46 Información de los 10 cantones más grandes del Ecuador</w:t>
      </w:r>
      <w:r>
        <w:rPr>
          <w:noProof/>
        </w:rPr>
        <w:tab/>
      </w:r>
      <w:r>
        <w:rPr>
          <w:noProof/>
        </w:rPr>
        <w:fldChar w:fldCharType="begin"/>
      </w:r>
      <w:r>
        <w:rPr>
          <w:noProof/>
        </w:rPr>
        <w:instrText xml:space="preserve"> PAGEREF _Toc105754893 \h </w:instrText>
      </w:r>
      <w:r>
        <w:rPr>
          <w:noProof/>
        </w:rPr>
      </w:r>
      <w:r>
        <w:rPr>
          <w:noProof/>
        </w:rPr>
        <w:fldChar w:fldCharType="separate"/>
      </w:r>
      <w:r>
        <w:rPr>
          <w:noProof/>
        </w:rPr>
        <w:t>80</w:t>
      </w:r>
      <w:r>
        <w:rPr>
          <w:noProof/>
        </w:rPr>
        <w:fldChar w:fldCharType="end"/>
      </w:r>
    </w:p>
    <w:p w14:paraId="230ED0BF" w14:textId="6BAEB9F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47 Repositorio Github</w:t>
      </w:r>
      <w:r>
        <w:rPr>
          <w:noProof/>
        </w:rPr>
        <w:tab/>
      </w:r>
      <w:r>
        <w:rPr>
          <w:noProof/>
        </w:rPr>
        <w:fldChar w:fldCharType="begin"/>
      </w:r>
      <w:r>
        <w:rPr>
          <w:noProof/>
        </w:rPr>
        <w:instrText xml:space="preserve"> PAGEREF _Toc105754894 \h </w:instrText>
      </w:r>
      <w:r>
        <w:rPr>
          <w:noProof/>
        </w:rPr>
      </w:r>
      <w:r>
        <w:rPr>
          <w:noProof/>
        </w:rPr>
        <w:fldChar w:fldCharType="separate"/>
      </w:r>
      <w:r>
        <w:rPr>
          <w:noProof/>
        </w:rPr>
        <w:t>83</w:t>
      </w:r>
      <w:r>
        <w:rPr>
          <w:noProof/>
        </w:rPr>
        <w:fldChar w:fldCharType="end"/>
      </w:r>
    </w:p>
    <w:p w14:paraId="0A6B0615" w14:textId="330B7F9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48 Creación nueva conexión Oracle</w:t>
      </w:r>
      <w:r>
        <w:rPr>
          <w:noProof/>
        </w:rPr>
        <w:tab/>
      </w:r>
      <w:r>
        <w:rPr>
          <w:noProof/>
        </w:rPr>
        <w:fldChar w:fldCharType="begin"/>
      </w:r>
      <w:r>
        <w:rPr>
          <w:noProof/>
        </w:rPr>
        <w:instrText xml:space="preserve"> PAGEREF _Toc105754895 \h </w:instrText>
      </w:r>
      <w:r>
        <w:rPr>
          <w:noProof/>
        </w:rPr>
      </w:r>
      <w:r>
        <w:rPr>
          <w:noProof/>
        </w:rPr>
        <w:fldChar w:fldCharType="separate"/>
      </w:r>
      <w:r>
        <w:rPr>
          <w:noProof/>
        </w:rPr>
        <w:t>91</w:t>
      </w:r>
      <w:r>
        <w:rPr>
          <w:noProof/>
        </w:rPr>
        <w:fldChar w:fldCharType="end"/>
      </w:r>
    </w:p>
    <w:p w14:paraId="46D50D2C" w14:textId="3B554756"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49 Ejecución Inicial de ElasticSearch</w:t>
      </w:r>
      <w:r>
        <w:rPr>
          <w:noProof/>
        </w:rPr>
        <w:tab/>
      </w:r>
      <w:r>
        <w:rPr>
          <w:noProof/>
        </w:rPr>
        <w:fldChar w:fldCharType="begin"/>
      </w:r>
      <w:r>
        <w:rPr>
          <w:noProof/>
        </w:rPr>
        <w:instrText xml:space="preserve"> PAGEREF _Toc105754896 \h </w:instrText>
      </w:r>
      <w:r>
        <w:rPr>
          <w:noProof/>
        </w:rPr>
      </w:r>
      <w:r>
        <w:rPr>
          <w:noProof/>
        </w:rPr>
        <w:fldChar w:fldCharType="separate"/>
      </w:r>
      <w:r>
        <w:rPr>
          <w:noProof/>
        </w:rPr>
        <w:t>94</w:t>
      </w:r>
      <w:r>
        <w:rPr>
          <w:noProof/>
        </w:rPr>
        <w:fldChar w:fldCharType="end"/>
      </w:r>
    </w:p>
    <w:p w14:paraId="76673E01" w14:textId="23F2E79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50 Página Inicial ElasticSeach</w:t>
      </w:r>
      <w:r>
        <w:rPr>
          <w:noProof/>
        </w:rPr>
        <w:tab/>
      </w:r>
      <w:r>
        <w:rPr>
          <w:noProof/>
        </w:rPr>
        <w:fldChar w:fldCharType="begin"/>
      </w:r>
      <w:r>
        <w:rPr>
          <w:noProof/>
        </w:rPr>
        <w:instrText xml:space="preserve"> PAGEREF _Toc105754897 \h </w:instrText>
      </w:r>
      <w:r>
        <w:rPr>
          <w:noProof/>
        </w:rPr>
      </w:r>
      <w:r>
        <w:rPr>
          <w:noProof/>
        </w:rPr>
        <w:fldChar w:fldCharType="separate"/>
      </w:r>
      <w:r>
        <w:rPr>
          <w:noProof/>
        </w:rPr>
        <w:t>94</w:t>
      </w:r>
      <w:r>
        <w:rPr>
          <w:noProof/>
        </w:rPr>
        <w:fldChar w:fldCharType="end"/>
      </w:r>
    </w:p>
    <w:p w14:paraId="71C29137" w14:textId="40DE48B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51 Inicio de Servicio de Kibana</w:t>
      </w:r>
      <w:r>
        <w:rPr>
          <w:noProof/>
        </w:rPr>
        <w:tab/>
      </w:r>
      <w:r>
        <w:rPr>
          <w:noProof/>
        </w:rPr>
        <w:fldChar w:fldCharType="begin"/>
      </w:r>
      <w:r>
        <w:rPr>
          <w:noProof/>
        </w:rPr>
        <w:instrText xml:space="preserve"> PAGEREF _Toc105754898 \h </w:instrText>
      </w:r>
      <w:r>
        <w:rPr>
          <w:noProof/>
        </w:rPr>
      </w:r>
      <w:r>
        <w:rPr>
          <w:noProof/>
        </w:rPr>
        <w:fldChar w:fldCharType="separate"/>
      </w:r>
      <w:r>
        <w:rPr>
          <w:noProof/>
        </w:rPr>
        <w:t>95</w:t>
      </w:r>
      <w:r>
        <w:rPr>
          <w:noProof/>
        </w:rPr>
        <w:fldChar w:fldCharType="end"/>
      </w:r>
    </w:p>
    <w:p w14:paraId="5049D7B3" w14:textId="2D818DF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52 Configuración Kibana- Token de enrolamiento</w:t>
      </w:r>
      <w:r>
        <w:rPr>
          <w:noProof/>
        </w:rPr>
        <w:tab/>
      </w:r>
      <w:r>
        <w:rPr>
          <w:noProof/>
        </w:rPr>
        <w:fldChar w:fldCharType="begin"/>
      </w:r>
      <w:r>
        <w:rPr>
          <w:noProof/>
        </w:rPr>
        <w:instrText xml:space="preserve"> PAGEREF _Toc105754899 \h </w:instrText>
      </w:r>
      <w:r>
        <w:rPr>
          <w:noProof/>
        </w:rPr>
      </w:r>
      <w:r>
        <w:rPr>
          <w:noProof/>
        </w:rPr>
        <w:fldChar w:fldCharType="separate"/>
      </w:r>
      <w:r>
        <w:rPr>
          <w:noProof/>
        </w:rPr>
        <w:t>95</w:t>
      </w:r>
      <w:r>
        <w:rPr>
          <w:noProof/>
        </w:rPr>
        <w:fldChar w:fldCharType="end"/>
      </w:r>
    </w:p>
    <w:p w14:paraId="3BE4DD72" w14:textId="5014656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53 Página de inicio de autenticación de Elastic</w:t>
      </w:r>
      <w:r>
        <w:rPr>
          <w:noProof/>
        </w:rPr>
        <w:tab/>
      </w:r>
      <w:r>
        <w:rPr>
          <w:noProof/>
        </w:rPr>
        <w:fldChar w:fldCharType="begin"/>
      </w:r>
      <w:r>
        <w:rPr>
          <w:noProof/>
        </w:rPr>
        <w:instrText xml:space="preserve"> PAGEREF _Toc105754900 \h </w:instrText>
      </w:r>
      <w:r>
        <w:rPr>
          <w:noProof/>
        </w:rPr>
      </w:r>
      <w:r>
        <w:rPr>
          <w:noProof/>
        </w:rPr>
        <w:fldChar w:fldCharType="separate"/>
      </w:r>
      <w:r>
        <w:rPr>
          <w:noProof/>
        </w:rPr>
        <w:t>96</w:t>
      </w:r>
      <w:r>
        <w:rPr>
          <w:noProof/>
        </w:rPr>
        <w:fldChar w:fldCharType="end"/>
      </w:r>
    </w:p>
    <w:p w14:paraId="56103C13" w14:textId="70F013F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54 Página de Inicio Kibana</w:t>
      </w:r>
      <w:r>
        <w:rPr>
          <w:noProof/>
        </w:rPr>
        <w:tab/>
      </w:r>
      <w:r>
        <w:rPr>
          <w:noProof/>
        </w:rPr>
        <w:fldChar w:fldCharType="begin"/>
      </w:r>
      <w:r>
        <w:rPr>
          <w:noProof/>
        </w:rPr>
        <w:instrText xml:space="preserve"> PAGEREF _Toc105754901 \h </w:instrText>
      </w:r>
      <w:r>
        <w:rPr>
          <w:noProof/>
        </w:rPr>
      </w:r>
      <w:r>
        <w:rPr>
          <w:noProof/>
        </w:rPr>
        <w:fldChar w:fldCharType="separate"/>
      </w:r>
      <w:r>
        <w:rPr>
          <w:noProof/>
        </w:rPr>
        <w:t>96</w:t>
      </w:r>
      <w:r>
        <w:rPr>
          <w:noProof/>
        </w:rPr>
        <w:fldChar w:fldCharType="end"/>
      </w:r>
    </w:p>
    <w:p w14:paraId="47DD80B0" w14:textId="1FA8F42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55 Versión py4j dentro de SPARK_HOME</w:t>
      </w:r>
      <w:r>
        <w:rPr>
          <w:noProof/>
        </w:rPr>
        <w:tab/>
      </w:r>
      <w:r>
        <w:rPr>
          <w:noProof/>
        </w:rPr>
        <w:fldChar w:fldCharType="begin"/>
      </w:r>
      <w:r>
        <w:rPr>
          <w:noProof/>
        </w:rPr>
        <w:instrText xml:space="preserve"> PAGEREF _Toc105754902 \h </w:instrText>
      </w:r>
      <w:r>
        <w:rPr>
          <w:noProof/>
        </w:rPr>
      </w:r>
      <w:r>
        <w:rPr>
          <w:noProof/>
        </w:rPr>
        <w:fldChar w:fldCharType="separate"/>
      </w:r>
      <w:r>
        <w:rPr>
          <w:noProof/>
        </w:rPr>
        <w:t>99</w:t>
      </w:r>
      <w:r>
        <w:rPr>
          <w:noProof/>
        </w:rPr>
        <w:fldChar w:fldCharType="end"/>
      </w:r>
    </w:p>
    <w:p w14:paraId="179ECD56" w14:textId="2CF8836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56 Reducción de dimensionalidad con PCA</w:t>
      </w:r>
      <w:r>
        <w:rPr>
          <w:noProof/>
        </w:rPr>
        <w:tab/>
      </w:r>
      <w:r>
        <w:rPr>
          <w:noProof/>
        </w:rPr>
        <w:fldChar w:fldCharType="begin"/>
      </w:r>
      <w:r>
        <w:rPr>
          <w:noProof/>
        </w:rPr>
        <w:instrText xml:space="preserve"> PAGEREF _Toc105754903 \h </w:instrText>
      </w:r>
      <w:r>
        <w:rPr>
          <w:noProof/>
        </w:rPr>
      </w:r>
      <w:r>
        <w:rPr>
          <w:noProof/>
        </w:rPr>
        <w:fldChar w:fldCharType="separate"/>
      </w:r>
      <w:r>
        <w:rPr>
          <w:noProof/>
        </w:rPr>
        <w:t>101</w:t>
      </w:r>
      <w:r>
        <w:rPr>
          <w:noProof/>
        </w:rPr>
        <w:fldChar w:fldCharType="end"/>
      </w:r>
    </w:p>
    <w:p w14:paraId="42381736" w14:textId="2EC5DEB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57 Varianza acumulada por componentes</w:t>
      </w:r>
      <w:r>
        <w:rPr>
          <w:noProof/>
        </w:rPr>
        <w:tab/>
      </w:r>
      <w:r>
        <w:rPr>
          <w:noProof/>
        </w:rPr>
        <w:fldChar w:fldCharType="begin"/>
      </w:r>
      <w:r>
        <w:rPr>
          <w:noProof/>
        </w:rPr>
        <w:instrText xml:space="preserve"> PAGEREF _Toc105754904 \h </w:instrText>
      </w:r>
      <w:r>
        <w:rPr>
          <w:noProof/>
        </w:rPr>
      </w:r>
      <w:r>
        <w:rPr>
          <w:noProof/>
        </w:rPr>
        <w:fldChar w:fldCharType="separate"/>
      </w:r>
      <w:r>
        <w:rPr>
          <w:noProof/>
        </w:rPr>
        <w:t>102</w:t>
      </w:r>
      <w:r>
        <w:rPr>
          <w:noProof/>
        </w:rPr>
        <w:fldChar w:fldCharType="end"/>
      </w:r>
    </w:p>
    <w:p w14:paraId="1EB147E9" w14:textId="4897EF74" w:rsidR="003C134C" w:rsidRPr="00881F30" w:rsidRDefault="00416DCB">
      <w:pPr>
        <w:rPr>
          <w:rFonts w:cs="Arial"/>
          <w:color w:val="000000" w:themeColor="text1"/>
        </w:rPr>
      </w:pPr>
      <w:r w:rsidRPr="00881F30">
        <w:rPr>
          <w:rFonts w:cs="Arial"/>
          <w:color w:val="000000" w:themeColor="text1"/>
        </w:rPr>
        <w:fldChar w:fldCharType="end"/>
      </w:r>
    </w:p>
    <w:p w14:paraId="122067B3" w14:textId="77777777" w:rsidR="003C134C" w:rsidRPr="00881F30" w:rsidRDefault="003C134C">
      <w:pPr>
        <w:rPr>
          <w:rFonts w:cs="Arial"/>
          <w:color w:val="000000" w:themeColor="text1"/>
        </w:rPr>
      </w:pPr>
    </w:p>
    <w:p w14:paraId="0036FE65" w14:textId="77777777" w:rsidR="003C134C" w:rsidRPr="00881F30" w:rsidRDefault="003C134C">
      <w:pPr>
        <w:rPr>
          <w:rFonts w:cs="Arial"/>
          <w:color w:val="000000" w:themeColor="text1"/>
        </w:rPr>
      </w:pPr>
    </w:p>
    <w:p w14:paraId="58CA1D4A" w14:textId="77777777" w:rsidR="003C134C" w:rsidRPr="00881F30" w:rsidRDefault="003C134C">
      <w:pPr>
        <w:rPr>
          <w:rFonts w:cs="Arial"/>
          <w:color w:val="000000" w:themeColor="text1"/>
        </w:rPr>
      </w:pPr>
    </w:p>
    <w:p w14:paraId="3BA64C85" w14:textId="038DA457" w:rsidR="008F4288" w:rsidRPr="00881F30" w:rsidRDefault="008F4288">
      <w:pPr>
        <w:rPr>
          <w:rFonts w:cs="Arial"/>
          <w:color w:val="000000" w:themeColor="text1"/>
        </w:rPr>
      </w:pPr>
    </w:p>
    <w:p w14:paraId="3819DD2D" w14:textId="2D359E4B" w:rsidR="003C134C" w:rsidRPr="00881F30" w:rsidRDefault="00416DCB">
      <w:pPr>
        <w:pStyle w:val="Ttulo1"/>
        <w:rPr>
          <w:color w:val="000000" w:themeColor="text1"/>
        </w:rPr>
      </w:pPr>
      <w:bookmarkStart w:id="7" w:name="_Toc100827396"/>
      <w:bookmarkStart w:id="8" w:name="_Toc435462128"/>
      <w:bookmarkStart w:id="9" w:name="_Toc435460721"/>
      <w:bookmarkStart w:id="10" w:name="_Toc435460650"/>
      <w:bookmarkStart w:id="11" w:name="_Toc435460386"/>
      <w:bookmarkStart w:id="12" w:name="_Toc435460321"/>
      <w:bookmarkStart w:id="13" w:name="_Toc435460040"/>
      <w:bookmarkStart w:id="14" w:name="_Toc435459266"/>
      <w:bookmarkStart w:id="15" w:name="_Toc432504659"/>
      <w:bookmarkStart w:id="16" w:name="_Toc432240273"/>
      <w:bookmarkStart w:id="17" w:name="_Toc441233808"/>
      <w:bookmarkStart w:id="18" w:name="_Toc439969658"/>
      <w:bookmarkStart w:id="19" w:name="_Toc439968523"/>
      <w:bookmarkStart w:id="20" w:name="_Toc437557469"/>
      <w:bookmarkStart w:id="21" w:name="_Toc105754782"/>
      <w:r w:rsidRPr="00881F30">
        <w:rPr>
          <w:color w:val="000000" w:themeColor="text1"/>
        </w:rPr>
        <w:lastRenderedPageBreak/>
        <w:t>1. Introducción</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5346E382" w14:textId="77777777" w:rsidR="003C134C" w:rsidRPr="00881F30" w:rsidRDefault="00416DCB">
      <w:pPr>
        <w:pStyle w:val="Ttulo2"/>
        <w:rPr>
          <w:color w:val="000000" w:themeColor="text1"/>
        </w:rPr>
      </w:pPr>
      <w:bookmarkStart w:id="22" w:name="_Toc100827397"/>
      <w:bookmarkStart w:id="23" w:name="_Toc437557470"/>
      <w:bookmarkStart w:id="24" w:name="_Toc435462129"/>
      <w:bookmarkStart w:id="25" w:name="_Toc435460722"/>
      <w:bookmarkStart w:id="26" w:name="_Toc435460041"/>
      <w:bookmarkStart w:id="27" w:name="_Toc435459267"/>
      <w:bookmarkStart w:id="28" w:name="_Toc432504660"/>
      <w:bookmarkStart w:id="29" w:name="_Toc441233809"/>
      <w:bookmarkStart w:id="30" w:name="_Toc105754783"/>
      <w:r w:rsidRPr="00881F30">
        <w:rPr>
          <w:color w:val="000000" w:themeColor="text1"/>
        </w:rPr>
        <w:t>1.1 Justificación</w:t>
      </w:r>
      <w:bookmarkEnd w:id="22"/>
      <w:bookmarkEnd w:id="23"/>
      <w:bookmarkEnd w:id="24"/>
      <w:bookmarkEnd w:id="25"/>
      <w:bookmarkEnd w:id="26"/>
      <w:bookmarkEnd w:id="27"/>
      <w:bookmarkEnd w:id="28"/>
      <w:bookmarkEnd w:id="29"/>
      <w:bookmarkEnd w:id="30"/>
    </w:p>
    <w:p w14:paraId="6192DC19" w14:textId="77777777" w:rsidR="003C134C" w:rsidRPr="00881F30" w:rsidRDefault="00416DCB">
      <w:pPr>
        <w:spacing w:after="0"/>
        <w:rPr>
          <w:rFonts w:cs="Arial"/>
          <w:color w:val="000000" w:themeColor="text1"/>
        </w:rPr>
      </w:pPr>
      <w:r w:rsidRPr="00881F30">
        <w:rPr>
          <w:rFonts w:cs="Arial"/>
          <w:color w:val="000000" w:themeColor="text1"/>
        </w:rPr>
        <w:t xml:space="preserve">El Servicio de Rentas Internas del Ecuador (SRI) es la institución pública encargada de gestionar la política tributaria del país, incorporando controles y normas que permitan una eficiente recaudación de impuestos y la detección de prácticas fraudulentas como la evasión y elusión fiscal. Como organismo rector de la recaudación fiscal, busca optimizar cada una de estas tareas a través del uso de nuevas tecnologías. </w:t>
      </w:r>
    </w:p>
    <w:p w14:paraId="5A129E2C" w14:textId="77777777" w:rsidR="003C134C" w:rsidRPr="00881F30" w:rsidRDefault="003C134C">
      <w:pPr>
        <w:spacing w:after="0"/>
        <w:rPr>
          <w:rFonts w:cs="Arial"/>
          <w:color w:val="000000" w:themeColor="text1"/>
        </w:rPr>
      </w:pPr>
    </w:p>
    <w:p w14:paraId="174AD7D4" w14:textId="77777777" w:rsidR="003C134C" w:rsidRPr="00881F30" w:rsidRDefault="00416DCB">
      <w:pPr>
        <w:spacing w:after="0"/>
        <w:rPr>
          <w:color w:val="000000" w:themeColor="text1"/>
        </w:rPr>
      </w:pPr>
      <w:r w:rsidRPr="00881F30">
        <w:rPr>
          <w:rFonts w:cs="Arial"/>
          <w:color w:val="000000" w:themeColor="text1"/>
        </w:rPr>
        <w:t>Al ser una institución cuya misión es fomentar la equidad económica de la sociedad ecuatoriana a través de un correcto pago de impuestos, los datos que esta almacena toman especial importancia a la hora de fomentar políticas y tomar decisiones para determinar qué procesos requieren correcciones y mejoras.  Muchos de esos datos son generados en tiempo real, por lo que el proceso de captura y procesamiento de la data generada debe responder a las demandas tanto de autoridades como usuarios que consumen dicha información.</w:t>
      </w:r>
    </w:p>
    <w:p w14:paraId="2D468B53" w14:textId="77777777" w:rsidR="003C134C" w:rsidRPr="00881F30" w:rsidRDefault="003C134C">
      <w:pPr>
        <w:spacing w:after="0"/>
        <w:rPr>
          <w:rFonts w:cs="Arial"/>
          <w:color w:val="000000" w:themeColor="text1"/>
        </w:rPr>
      </w:pPr>
    </w:p>
    <w:p w14:paraId="065BC88C" w14:textId="77777777" w:rsidR="003C134C" w:rsidRPr="00881F30" w:rsidRDefault="00416DCB">
      <w:pPr>
        <w:spacing w:after="0"/>
        <w:rPr>
          <w:rFonts w:cs="Arial"/>
          <w:color w:val="000000" w:themeColor="text1"/>
        </w:rPr>
      </w:pPr>
      <w:r w:rsidRPr="00881F30">
        <w:rPr>
          <w:rFonts w:cs="Arial"/>
          <w:color w:val="000000" w:themeColor="text1"/>
        </w:rPr>
        <w:t xml:space="preserve">El procesamiento de grandes volúmenes de información en tiempo real, así como datos provenientes de fuentes históricas es de utilidad a fin de conocer las fortalezas y debilidades de una organización, y sus posibles oportunidades de mejora. La información resultante podrá ser explotada con total certidumbre a través de distintas herramientas de visualización que faciliten un análisis descriptivo del proceso de negocio, o un análisis predictivo mediante técnicas de </w:t>
      </w:r>
      <w:r w:rsidRPr="00881F30">
        <w:rPr>
          <w:rFonts w:cs="Arial"/>
          <w:i/>
          <w:iCs/>
          <w:color w:val="000000" w:themeColor="text1"/>
        </w:rPr>
        <w:t xml:space="preserve">Machine Learning </w:t>
      </w:r>
      <w:r w:rsidRPr="00881F30">
        <w:rPr>
          <w:rFonts w:cs="Arial"/>
          <w:color w:val="000000" w:themeColor="text1"/>
        </w:rPr>
        <w:t>e Inteligencia Artificial.</w:t>
      </w:r>
    </w:p>
    <w:p w14:paraId="0A294ABA" w14:textId="77777777" w:rsidR="003C134C" w:rsidRPr="00881F30" w:rsidRDefault="003C134C">
      <w:pPr>
        <w:spacing w:after="0"/>
        <w:rPr>
          <w:rFonts w:cs="Arial"/>
          <w:color w:val="000000" w:themeColor="text1"/>
        </w:rPr>
      </w:pPr>
    </w:p>
    <w:p w14:paraId="6D2466F5" w14:textId="6D3B7C82" w:rsidR="003C134C" w:rsidRPr="00881F30" w:rsidRDefault="00416DCB">
      <w:pPr>
        <w:spacing w:after="0"/>
        <w:rPr>
          <w:rFonts w:cs="Arial"/>
          <w:color w:val="000000" w:themeColor="text1"/>
        </w:rPr>
      </w:pPr>
      <w:r w:rsidRPr="00881F30">
        <w:rPr>
          <w:rFonts w:cs="Arial"/>
          <w:color w:val="000000" w:themeColor="text1"/>
        </w:rPr>
        <w:t xml:space="preserve">El SRI incorpora periódicamente un conjunto de datos públicos en su página web institucional </w:t>
      </w:r>
      <w:r w:rsidRPr="00881F30">
        <w:rPr>
          <w:rStyle w:val="EnlacedeInternet"/>
          <w:rFonts w:cs="Arial"/>
          <w:color w:val="000000" w:themeColor="text1"/>
        </w:rPr>
        <w:t>https://www.sri.gob.ec/datasets</w:t>
      </w:r>
      <w:r w:rsidRPr="00881F30">
        <w:rPr>
          <w:rFonts w:cs="Arial"/>
          <w:color w:val="000000" w:themeColor="text1"/>
        </w:rPr>
        <w:t xml:space="preserve"> , esto en adición al fortalecimiento de la transparencia y confianza hacia las instituciones públicas, hace un llamado a que la sociedad y la academia consuman y exploten esta información. Entre los </w:t>
      </w:r>
      <w:r w:rsidRPr="00881F30">
        <w:rPr>
          <w:rFonts w:cs="Arial"/>
          <w:i/>
          <w:iCs/>
          <w:color w:val="000000" w:themeColor="text1"/>
        </w:rPr>
        <w:t>datasets</w:t>
      </w:r>
      <w:r w:rsidRPr="00881F30">
        <w:rPr>
          <w:rFonts w:cs="Arial"/>
          <w:color w:val="000000" w:themeColor="text1"/>
        </w:rPr>
        <w:t xml:space="preserve"> públicos, que se encuentran agregados y anonimizados, representan información relacionada a</w:t>
      </w:r>
      <w:r w:rsidRPr="00881F30">
        <w:rPr>
          <w:rFonts w:cs="Arial"/>
          <w:b/>
          <w:color w:val="000000" w:themeColor="text1"/>
        </w:rPr>
        <w:t xml:space="preserve"> </w:t>
      </w:r>
      <w:r w:rsidRPr="00881F30">
        <w:rPr>
          <w:rFonts w:cs="Arial"/>
          <w:color w:val="000000" w:themeColor="text1"/>
        </w:rPr>
        <w:t>información sobre declaraciones de compras y ventas por provincia, mes y actividad económica en el periodo 2017-2021.</w:t>
      </w:r>
    </w:p>
    <w:p w14:paraId="288EB759" w14:textId="77777777" w:rsidR="003C134C" w:rsidRPr="00881F30" w:rsidRDefault="003C134C">
      <w:pPr>
        <w:spacing w:after="0"/>
        <w:rPr>
          <w:rFonts w:cs="Arial"/>
          <w:color w:val="000000" w:themeColor="text1"/>
        </w:rPr>
      </w:pPr>
    </w:p>
    <w:p w14:paraId="061C8C01" w14:textId="77777777" w:rsidR="003C134C" w:rsidRPr="00881F30" w:rsidRDefault="00416DCB">
      <w:pPr>
        <w:spacing w:after="0"/>
        <w:rPr>
          <w:color w:val="000000" w:themeColor="text1"/>
        </w:rPr>
      </w:pPr>
      <w:r w:rsidRPr="00881F30">
        <w:rPr>
          <w:rFonts w:cs="Arial"/>
          <w:color w:val="000000" w:themeColor="text1"/>
        </w:rPr>
        <w:t xml:space="preserve"> A pesar de que esta información histórica pudiera ser relevante en el contexto de soluciones </w:t>
      </w:r>
      <w:r w:rsidRPr="00881F30">
        <w:rPr>
          <w:rFonts w:cs="Arial"/>
          <w:i/>
          <w:iCs/>
          <w:color w:val="000000" w:themeColor="text1"/>
        </w:rPr>
        <w:t>data-driven</w:t>
      </w:r>
      <w:r w:rsidRPr="00881F30">
        <w:rPr>
          <w:rFonts w:cs="Arial"/>
          <w:color w:val="000000" w:themeColor="text1"/>
        </w:rPr>
        <w:t xml:space="preserve">, al ser retroactiva, la toma de decisiones puede no ser acertada o pertinente bajo escenarios en que datos en tiempo real afecten considerablemente un monto o valor clave. Por ejemplo, en el año 2020 con la aparición del COVID-19, las actividades económicas se </w:t>
      </w:r>
      <w:r w:rsidRPr="00881F30">
        <w:rPr>
          <w:rFonts w:cs="Arial"/>
          <w:color w:val="000000" w:themeColor="text1"/>
        </w:rPr>
        <w:lastRenderedPageBreak/>
        <w:t xml:space="preserve">redujeron drásticamente, afectando el empleo y capacidad adquisitiva de los contribuyentes y la consecuente recaudación del Servicio de Rentas Internas.  En ese periodo de tiempo, la ausencia de datos que conlleven a un análisis en tiempo real dificultó al Estado Ecuatoriano y la sociedad en general comprender el impacto del COVID-19 en la economía y qué decisiones debían ser las correctas para atenuar las consecuencias de la pandemia. </w:t>
      </w:r>
    </w:p>
    <w:p w14:paraId="1033BE76" w14:textId="77777777" w:rsidR="003C134C" w:rsidRPr="00881F30" w:rsidRDefault="003C134C">
      <w:pPr>
        <w:spacing w:after="0"/>
        <w:rPr>
          <w:rFonts w:cs="Arial"/>
          <w:color w:val="000000" w:themeColor="text1"/>
        </w:rPr>
      </w:pPr>
    </w:p>
    <w:p w14:paraId="23B89F1C" w14:textId="4DBB9D3F" w:rsidR="003C134C" w:rsidRPr="00881F30" w:rsidRDefault="00416DCB">
      <w:pPr>
        <w:spacing w:after="0"/>
        <w:rPr>
          <w:rFonts w:cs="Arial"/>
          <w:color w:val="000000" w:themeColor="text1"/>
        </w:rPr>
      </w:pPr>
      <w:r w:rsidRPr="00881F30">
        <w:rPr>
          <w:rFonts w:cs="Arial"/>
          <w:color w:val="000000" w:themeColor="text1"/>
        </w:rPr>
        <w:t xml:space="preserve">A raíz de los programas de vacunación impulsado por el Gobierno Nacional en el 2021, se visualiza una reactivación económica. Un estudio publicado por el Banco Central del </w:t>
      </w:r>
      <w:r w:rsidR="00A60250" w:rsidRPr="00881F30">
        <w:rPr>
          <w:rFonts w:cs="Arial"/>
          <w:color w:val="000000" w:themeColor="text1"/>
        </w:rPr>
        <w:t>Ecuador</w:t>
      </w:r>
      <w:r w:rsidRPr="00881F30">
        <w:rPr>
          <w:rFonts w:cs="Arial"/>
          <w:color w:val="000000" w:themeColor="text1"/>
        </w:rPr>
        <w:t xml:space="preserve"> resalta que la economía ecuatoriana, que en el 2020 tuvo una contracción del 7.8%, estimando que en el 2022 crecerá un 2.54%. Si bien se vislumbra una recuperación, aún los efectos del COVID-19 se sienten en distintos sectores productivos; </w:t>
      </w:r>
      <w:r w:rsidR="00A60250" w:rsidRPr="00881F30">
        <w:rPr>
          <w:rFonts w:cs="Arial"/>
          <w:color w:val="000000" w:themeColor="text1"/>
        </w:rPr>
        <w:t>por lo que</w:t>
      </w:r>
      <w:r w:rsidRPr="00881F30">
        <w:rPr>
          <w:rFonts w:cs="Arial"/>
          <w:color w:val="000000" w:themeColor="text1"/>
        </w:rPr>
        <w:t>, ante este contexto de oportunidades, los usos de tecnologías para la toma de decisiones tienden a ser un factor clave para obtener un análisis verídico de la economía y la recaudación y el fomento de políticas que busquen aceleran ese crecimiento.</w:t>
      </w:r>
    </w:p>
    <w:p w14:paraId="7CBCC81D" w14:textId="77777777" w:rsidR="003C134C" w:rsidRPr="00881F30" w:rsidRDefault="003C134C">
      <w:pPr>
        <w:spacing w:after="0"/>
        <w:rPr>
          <w:rFonts w:cs="Arial"/>
          <w:color w:val="000000" w:themeColor="text1"/>
        </w:rPr>
      </w:pPr>
    </w:p>
    <w:p w14:paraId="715603A8" w14:textId="77777777" w:rsidR="003C134C" w:rsidRPr="00881F30" w:rsidRDefault="00416DCB">
      <w:pPr>
        <w:pStyle w:val="Ttulo2"/>
        <w:rPr>
          <w:color w:val="000000" w:themeColor="text1"/>
        </w:rPr>
      </w:pPr>
      <w:bookmarkStart w:id="31" w:name="_Toc100827398"/>
      <w:bookmarkStart w:id="32" w:name="_Toc439969659"/>
      <w:bookmarkStart w:id="33" w:name="_Toc439968524"/>
      <w:bookmarkStart w:id="34" w:name="_Toc437557471"/>
      <w:bookmarkStart w:id="35" w:name="_Toc435462130"/>
      <w:bookmarkStart w:id="36" w:name="_Toc435460723"/>
      <w:bookmarkStart w:id="37" w:name="_Toc435460042"/>
      <w:bookmarkStart w:id="38" w:name="_Toc435459268"/>
      <w:bookmarkStart w:id="39" w:name="_Toc432504661"/>
      <w:bookmarkStart w:id="40" w:name="_Toc441233810"/>
      <w:bookmarkStart w:id="41" w:name="_Toc105754784"/>
      <w:r w:rsidRPr="00881F30">
        <w:rPr>
          <w:color w:val="000000" w:themeColor="text1"/>
        </w:rPr>
        <w:t>1.2 Planteamiento del trabajo</w:t>
      </w:r>
      <w:bookmarkStart w:id="42" w:name="_Toc439969660"/>
      <w:bookmarkStart w:id="43" w:name="_Toc439968525"/>
      <w:bookmarkStart w:id="44" w:name="_Toc437557472"/>
      <w:bookmarkStart w:id="45" w:name="_Toc435462131"/>
      <w:bookmarkStart w:id="46" w:name="_Toc435460724"/>
      <w:bookmarkStart w:id="47" w:name="_Toc435460043"/>
      <w:bookmarkStart w:id="48" w:name="_Toc435459269"/>
      <w:bookmarkStart w:id="49" w:name="_Toc432504662"/>
      <w:bookmarkEnd w:id="31"/>
      <w:bookmarkEnd w:id="32"/>
      <w:bookmarkEnd w:id="33"/>
      <w:bookmarkEnd w:id="34"/>
      <w:bookmarkEnd w:id="35"/>
      <w:bookmarkEnd w:id="36"/>
      <w:bookmarkEnd w:id="37"/>
      <w:bookmarkEnd w:id="38"/>
      <w:bookmarkEnd w:id="39"/>
      <w:bookmarkEnd w:id="40"/>
      <w:bookmarkEnd w:id="41"/>
    </w:p>
    <w:p w14:paraId="0BD73F71" w14:textId="52D8A324" w:rsidR="003C134C" w:rsidRPr="00881F30" w:rsidRDefault="00416DCB">
      <w:pPr>
        <w:spacing w:after="0"/>
        <w:rPr>
          <w:color w:val="000000" w:themeColor="text1"/>
        </w:rPr>
      </w:pPr>
      <w:r w:rsidRPr="00881F30">
        <w:rPr>
          <w:rFonts w:cs="Arial"/>
          <w:color w:val="000000" w:themeColor="text1"/>
        </w:rPr>
        <w:t xml:space="preserve">La disponibilidad de data consolidada en tiempo </w:t>
      </w:r>
      <w:r w:rsidR="00A60250" w:rsidRPr="00881F30">
        <w:rPr>
          <w:rFonts w:cs="Arial"/>
          <w:color w:val="000000" w:themeColor="text1"/>
        </w:rPr>
        <w:t>real</w:t>
      </w:r>
      <w:r w:rsidRPr="00881F30">
        <w:rPr>
          <w:rFonts w:cs="Arial"/>
          <w:color w:val="000000" w:themeColor="text1"/>
        </w:rPr>
        <w:t xml:space="preserve"> proporciona los medios para la toma de decisiones pertinente y eficiente. Para la consecución de este objetivo, el presente Trabajo Final de </w:t>
      </w:r>
      <w:r w:rsidR="00A60250" w:rsidRPr="00881F30">
        <w:rPr>
          <w:rFonts w:cs="Arial"/>
          <w:color w:val="000000" w:themeColor="text1"/>
        </w:rPr>
        <w:t>Máster</w:t>
      </w:r>
      <w:r w:rsidRPr="00881F30">
        <w:rPr>
          <w:rFonts w:cs="Arial"/>
          <w:color w:val="000000" w:themeColor="text1"/>
        </w:rPr>
        <w:t xml:space="preserve"> propone el diseño e implementación de una arquitectura que capture y procese datos de declaraciones a detalle en tiempo real junto a los </w:t>
      </w:r>
      <w:r w:rsidRPr="00881F30">
        <w:rPr>
          <w:rFonts w:cs="Arial"/>
          <w:i/>
          <w:iCs/>
          <w:color w:val="000000" w:themeColor="text1"/>
        </w:rPr>
        <w:t>datasets</w:t>
      </w:r>
      <w:r w:rsidRPr="00881F30">
        <w:rPr>
          <w:rFonts w:cs="Arial"/>
          <w:color w:val="000000" w:themeColor="text1"/>
        </w:rPr>
        <w:t xml:space="preserve"> históricos publicados por el SRI en el periodo 2020-2021. La consolidación de estas dos fuentes de información de forma persistente en una base de datos será visualizada en un cuadro de mando. Adicionalmente la data histórica será de insumo para la construcción de un modelo de clusterización para identificar aquellas instancias que comparten características similares. </w:t>
      </w:r>
    </w:p>
    <w:p w14:paraId="5BA98BD2" w14:textId="77777777" w:rsidR="003C134C" w:rsidRPr="00881F30" w:rsidRDefault="003C134C">
      <w:pPr>
        <w:spacing w:after="0"/>
        <w:rPr>
          <w:rFonts w:cs="Arial"/>
          <w:color w:val="000000" w:themeColor="text1"/>
        </w:rPr>
      </w:pPr>
    </w:p>
    <w:p w14:paraId="1265D2DB" w14:textId="77777777" w:rsidR="003C134C" w:rsidRPr="00881F30" w:rsidRDefault="00416DCB">
      <w:pPr>
        <w:spacing w:after="0"/>
        <w:rPr>
          <w:color w:val="000000" w:themeColor="text1"/>
        </w:rPr>
      </w:pPr>
      <w:r w:rsidRPr="00881F30">
        <w:rPr>
          <w:rFonts w:cs="Arial"/>
          <w:color w:val="000000" w:themeColor="text1"/>
        </w:rPr>
        <w:t>La Figura1 despliega el modelo propuesto para el proceso de captura y procesamiento de declaraciones tributarias, cuyas etapas se detallan a continuación:</w:t>
      </w:r>
    </w:p>
    <w:p w14:paraId="6756CDAF" w14:textId="77777777" w:rsidR="003C134C" w:rsidRPr="00881F30" w:rsidRDefault="003C134C">
      <w:pPr>
        <w:spacing w:after="0"/>
        <w:rPr>
          <w:rFonts w:cs="Arial"/>
          <w:color w:val="000000" w:themeColor="text1"/>
        </w:rPr>
      </w:pPr>
    </w:p>
    <w:p w14:paraId="081DA046" w14:textId="77777777" w:rsidR="003C134C" w:rsidRPr="00881F30" w:rsidRDefault="00416DCB">
      <w:pPr>
        <w:spacing w:after="0"/>
        <w:rPr>
          <w:rFonts w:cs="Arial"/>
          <w:color w:val="000000" w:themeColor="text1"/>
        </w:rPr>
      </w:pPr>
      <w:r w:rsidRPr="00881F30">
        <w:rPr>
          <w:rFonts w:cs="Arial"/>
          <w:color w:val="000000" w:themeColor="text1"/>
        </w:rPr>
        <w:t xml:space="preserve">1.- El archivo </w:t>
      </w:r>
      <w:r w:rsidRPr="00881F30">
        <w:rPr>
          <w:rFonts w:cs="Arial"/>
          <w:i/>
          <w:iCs/>
          <w:color w:val="000000" w:themeColor="text1"/>
        </w:rPr>
        <w:t>dataset</w:t>
      </w:r>
      <w:r w:rsidRPr="00881F30">
        <w:rPr>
          <w:rFonts w:cs="Arial"/>
          <w:color w:val="000000" w:themeColor="text1"/>
        </w:rPr>
        <w:t xml:space="preserve"> publicado en el portal de datos públicos del SRI será cargado en una base de datos no relacional. Esta data es de tipo agregada y anonimizada.</w:t>
      </w:r>
    </w:p>
    <w:p w14:paraId="739A4DE8" w14:textId="7CD0A89F" w:rsidR="003C134C" w:rsidRPr="00881F30" w:rsidRDefault="00416DCB">
      <w:pPr>
        <w:spacing w:after="0"/>
        <w:rPr>
          <w:color w:val="000000" w:themeColor="text1"/>
        </w:rPr>
      </w:pPr>
      <w:r w:rsidRPr="00881F30">
        <w:rPr>
          <w:rFonts w:cs="Arial"/>
          <w:color w:val="000000" w:themeColor="text1"/>
        </w:rPr>
        <w:t xml:space="preserve">2.- La Información a detalle que proviene de declaraciones tributarias serán datos ficticios que se almacenarán en una base de datos transaccional, se autogenerará información en el rango de </w:t>
      </w:r>
      <w:r w:rsidR="00421697">
        <w:rPr>
          <w:rFonts w:cs="Arial"/>
          <w:color w:val="000000" w:themeColor="text1"/>
        </w:rPr>
        <w:t>miles</w:t>
      </w:r>
      <w:r w:rsidRPr="00881F30">
        <w:rPr>
          <w:rFonts w:cs="Arial"/>
          <w:color w:val="000000" w:themeColor="text1"/>
        </w:rPr>
        <w:t xml:space="preserve"> de registros</w:t>
      </w:r>
      <w:r w:rsidR="00421697">
        <w:rPr>
          <w:rFonts w:cs="Arial"/>
          <w:color w:val="000000" w:themeColor="text1"/>
        </w:rPr>
        <w:t xml:space="preserve"> por minuto</w:t>
      </w:r>
      <w:r w:rsidRPr="00881F30">
        <w:rPr>
          <w:rFonts w:cs="Arial"/>
          <w:color w:val="000000" w:themeColor="text1"/>
        </w:rPr>
        <w:t>.</w:t>
      </w:r>
    </w:p>
    <w:p w14:paraId="01ABAB21" w14:textId="77777777" w:rsidR="003C134C" w:rsidRPr="00881F30" w:rsidRDefault="00416DCB">
      <w:pPr>
        <w:spacing w:after="0"/>
        <w:rPr>
          <w:color w:val="000000" w:themeColor="text1"/>
        </w:rPr>
      </w:pPr>
      <w:r w:rsidRPr="00881F30">
        <w:rPr>
          <w:rFonts w:cs="Arial"/>
          <w:color w:val="000000" w:themeColor="text1"/>
        </w:rPr>
        <w:lastRenderedPageBreak/>
        <w:t>3.- A través de una herramienta de encolamiento de mensajes en tiempo real bajo el modelo publicador-suscriptor, la base de datos transaccional depositará en un bus de datos los mensajes relativos a declaraciones a detalle.</w:t>
      </w:r>
    </w:p>
    <w:p w14:paraId="31D0CF8E" w14:textId="77777777" w:rsidR="003C134C" w:rsidRPr="00881F30" w:rsidRDefault="00416DCB">
      <w:pPr>
        <w:spacing w:after="0"/>
        <w:rPr>
          <w:rFonts w:cs="Arial"/>
          <w:color w:val="000000" w:themeColor="text1"/>
        </w:rPr>
      </w:pPr>
      <w:r w:rsidRPr="00881F30">
        <w:rPr>
          <w:rFonts w:cs="Arial"/>
          <w:color w:val="000000" w:themeColor="text1"/>
        </w:rPr>
        <w:t>4,5,6.- Con una herramienta de procesamiento, se generará un cliente que consume los mensajes provenientes del bus de datos; simultáneamente, se procederá a leer la data agregada que proviene de la base de datos no relacional. Se harán cálculos de agregación y se procederá a escribir (</w:t>
      </w:r>
      <w:r w:rsidRPr="00881F30">
        <w:rPr>
          <w:rFonts w:cs="Arial"/>
          <w:i/>
          <w:iCs/>
          <w:color w:val="000000" w:themeColor="text1"/>
        </w:rPr>
        <w:t>update</w:t>
      </w:r>
      <w:r w:rsidRPr="00881F30">
        <w:rPr>
          <w:rFonts w:cs="Arial"/>
          <w:color w:val="000000" w:themeColor="text1"/>
        </w:rPr>
        <w:t>) en la base de datos los datos recalculados.</w:t>
      </w:r>
    </w:p>
    <w:p w14:paraId="32B747C4" w14:textId="77777777" w:rsidR="003C134C" w:rsidRPr="00881F30" w:rsidRDefault="00416DCB">
      <w:pPr>
        <w:spacing w:after="0"/>
        <w:rPr>
          <w:rFonts w:cs="Arial"/>
          <w:color w:val="000000" w:themeColor="text1"/>
        </w:rPr>
      </w:pPr>
      <w:r w:rsidRPr="00881F30">
        <w:rPr>
          <w:rFonts w:cs="Arial"/>
          <w:color w:val="000000" w:themeColor="text1"/>
        </w:rPr>
        <w:t xml:space="preserve">7.- Se implementará un </w:t>
      </w:r>
      <w:r w:rsidRPr="00881F30">
        <w:rPr>
          <w:rFonts w:cs="Arial"/>
          <w:i/>
          <w:iCs/>
          <w:color w:val="000000" w:themeColor="text1"/>
        </w:rPr>
        <w:t>dashboard</w:t>
      </w:r>
      <w:r w:rsidRPr="00881F30">
        <w:rPr>
          <w:rFonts w:cs="Arial"/>
          <w:color w:val="000000" w:themeColor="text1"/>
        </w:rPr>
        <w:t xml:space="preserve"> que permita ver en tiempo real como varía los datos consolidados. Este reporte desplegará la información agregada por las distintas categorías (año, mes, provincia, e/o).</w:t>
      </w:r>
    </w:p>
    <w:p w14:paraId="5EE33910" w14:textId="67E3C022" w:rsidR="003C134C" w:rsidRDefault="00416DCB" w:rsidP="00421697">
      <w:pPr>
        <w:spacing w:after="0"/>
        <w:rPr>
          <w:rFonts w:cs="Arial"/>
          <w:color w:val="000000" w:themeColor="text1"/>
        </w:rPr>
      </w:pPr>
      <w:r w:rsidRPr="00881F30">
        <w:rPr>
          <w:rFonts w:cs="Arial"/>
          <w:color w:val="000000" w:themeColor="text1"/>
        </w:rPr>
        <w:t>8.- A partir de la información histórica se implementará un modelo de clusterización que permita identificar clústeres con provincias con características similares de declaración.</w:t>
      </w:r>
    </w:p>
    <w:p w14:paraId="274EC5E6" w14:textId="77777777" w:rsidR="00421697" w:rsidRPr="00421697" w:rsidRDefault="00421697" w:rsidP="00421697">
      <w:pPr>
        <w:spacing w:after="0"/>
        <w:rPr>
          <w:rFonts w:cs="Arial"/>
          <w:color w:val="000000" w:themeColor="text1"/>
        </w:rPr>
      </w:pPr>
    </w:p>
    <w:p w14:paraId="4E1104C3" w14:textId="0C7DEE91" w:rsidR="003C134C" w:rsidRPr="00421697" w:rsidRDefault="00416DCB">
      <w:pPr>
        <w:pStyle w:val="Descripcin"/>
        <w:keepNext/>
        <w:jc w:val="left"/>
        <w:rPr>
          <w:color w:val="000000" w:themeColor="text1"/>
        </w:rPr>
      </w:pPr>
      <w:bookmarkStart w:id="50" w:name="_Toc100596495"/>
      <w:bookmarkStart w:id="51" w:name="_Toc105754848"/>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1</w:t>
      </w:r>
      <w:r w:rsidRPr="00421697">
        <w:rPr>
          <w:color w:val="000000" w:themeColor="text1"/>
        </w:rPr>
        <w:fldChar w:fldCharType="end"/>
      </w:r>
      <w:r w:rsidRPr="00421697">
        <w:rPr>
          <w:color w:val="000000" w:themeColor="text1"/>
        </w:rPr>
        <w:t xml:space="preserve"> Arquitectura para captura y procesamiento de </w:t>
      </w:r>
      <w:bookmarkEnd w:id="50"/>
      <w:r w:rsidRPr="00421697">
        <w:rPr>
          <w:color w:val="000000" w:themeColor="text1"/>
        </w:rPr>
        <w:t>Declaración Tributaria</w:t>
      </w:r>
      <w:bookmarkEnd w:id="51"/>
    </w:p>
    <w:p w14:paraId="7DF08088" w14:textId="77777777" w:rsidR="003C134C" w:rsidRPr="00881F30" w:rsidRDefault="00416DCB">
      <w:pPr>
        <w:spacing w:after="0"/>
        <w:jc w:val="center"/>
        <w:rPr>
          <w:rFonts w:cs="Arial"/>
          <w:color w:val="000000" w:themeColor="text1"/>
        </w:rPr>
      </w:pPr>
      <w:r w:rsidRPr="00881F30">
        <w:rPr>
          <w:noProof/>
          <w:color w:val="000000" w:themeColor="text1"/>
          <w:lang w:eastAsia="es-EC"/>
        </w:rPr>
        <w:drawing>
          <wp:inline distT="0" distB="0" distL="0" distR="0" wp14:anchorId="3F2CDD04" wp14:editId="4FECD75F">
            <wp:extent cx="4705350" cy="4476750"/>
            <wp:effectExtent l="0" t="0" r="0" b="0"/>
            <wp:docPr id="4"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03"/>
                    <pic:cNvPicPr>
                      <a:picLocks noChangeAspect="1" noChangeArrowheads="1"/>
                    </pic:cNvPicPr>
                  </pic:nvPicPr>
                  <pic:blipFill>
                    <a:blip r:embed="rId11"/>
                    <a:stretch>
                      <a:fillRect/>
                    </a:stretch>
                  </pic:blipFill>
                  <pic:spPr bwMode="auto">
                    <a:xfrm>
                      <a:off x="0" y="0"/>
                      <a:ext cx="4705350" cy="4476750"/>
                    </a:xfrm>
                    <a:prstGeom prst="rect">
                      <a:avLst/>
                    </a:prstGeom>
                  </pic:spPr>
                </pic:pic>
              </a:graphicData>
            </a:graphic>
          </wp:inline>
        </w:drawing>
      </w:r>
    </w:p>
    <w:p w14:paraId="0E7FDD7E" w14:textId="77777777" w:rsidR="003C134C" w:rsidRPr="00881F30" w:rsidRDefault="00416DCB">
      <w:pPr>
        <w:spacing w:after="0"/>
        <w:jc w:val="center"/>
        <w:rPr>
          <w:rFonts w:cs="Times New Roman"/>
          <w:i/>
          <w:iCs/>
          <w:color w:val="000000" w:themeColor="text1"/>
          <w:sz w:val="18"/>
          <w:szCs w:val="18"/>
          <w:lang w:val="es-ES"/>
        </w:rPr>
      </w:pPr>
      <w:r w:rsidRPr="00881F30">
        <w:rPr>
          <w:rFonts w:cs="Times New Roman"/>
          <w:b/>
          <w:color w:val="000000" w:themeColor="text1"/>
          <w:sz w:val="18"/>
          <w:szCs w:val="18"/>
          <w:lang w:val="es-ES"/>
        </w:rPr>
        <w:t>Nota</w:t>
      </w:r>
      <w:r w:rsidRPr="00881F30">
        <w:rPr>
          <w:rFonts w:cs="Times New Roman"/>
          <w:color w:val="000000" w:themeColor="text1"/>
          <w:sz w:val="18"/>
          <w:szCs w:val="18"/>
          <w:lang w:val="es-ES"/>
        </w:rPr>
        <w:t xml:space="preserve">: La figura correspondiente a la sección 8 de Clusterización, fue extraída de </w:t>
      </w:r>
    </w:p>
    <w:p w14:paraId="5A60D675" w14:textId="318C5586" w:rsidR="003C134C" w:rsidRPr="00881F30" w:rsidRDefault="00416DCB">
      <w:pPr>
        <w:spacing w:after="0"/>
        <w:jc w:val="center"/>
        <w:rPr>
          <w:rFonts w:cs="Times New Roman"/>
          <w:i/>
          <w:iCs/>
          <w:color w:val="000000" w:themeColor="text1"/>
          <w:sz w:val="18"/>
          <w:szCs w:val="18"/>
          <w:lang w:val="es-ES"/>
        </w:rPr>
        <w:sectPr w:rsidR="003C134C" w:rsidRPr="00881F30">
          <w:headerReference w:type="default" r:id="rId12"/>
          <w:footerReference w:type="default" r:id="rId13"/>
          <w:headerReference w:type="first" r:id="rId14"/>
          <w:footerReference w:type="first" r:id="rId15"/>
          <w:pgSz w:w="11906" w:h="16838"/>
          <w:pgMar w:top="1418" w:right="851" w:bottom="1418" w:left="1985" w:header="709" w:footer="709" w:gutter="0"/>
          <w:cols w:space="720"/>
          <w:formProt w:val="0"/>
          <w:titlePg/>
          <w:docGrid w:linePitch="360" w:charSpace="12288"/>
        </w:sectPr>
      </w:pPr>
      <w:r w:rsidRPr="00881F30">
        <w:rPr>
          <w:rFonts w:cs="Times New Roman"/>
          <w:color w:val="000000" w:themeColor="text1"/>
          <w:sz w:val="18"/>
          <w:szCs w:val="18"/>
          <w:lang w:val="es-ES"/>
        </w:rPr>
        <w:t>https://rpubs.com/JosueEmmanuel/Kmean</w:t>
      </w:r>
    </w:p>
    <w:p w14:paraId="151D487F" w14:textId="251EFAFE" w:rsidR="003C134C" w:rsidRPr="00881F30" w:rsidRDefault="00416DCB">
      <w:pPr>
        <w:pStyle w:val="Ttulo2"/>
        <w:rPr>
          <w:color w:val="000000" w:themeColor="text1"/>
        </w:rPr>
      </w:pPr>
      <w:bookmarkStart w:id="52" w:name="_Toc100827399"/>
      <w:bookmarkStart w:id="53" w:name="_Toc441233811"/>
      <w:bookmarkStart w:id="54" w:name="_Toc105754785"/>
      <w:r w:rsidRPr="00881F30">
        <w:rPr>
          <w:color w:val="000000" w:themeColor="text1"/>
        </w:rPr>
        <w:lastRenderedPageBreak/>
        <w:t>1.3 Estructura de la memori</w:t>
      </w:r>
      <w:bookmarkEnd w:id="42"/>
      <w:bookmarkEnd w:id="43"/>
      <w:bookmarkEnd w:id="44"/>
      <w:bookmarkEnd w:id="45"/>
      <w:bookmarkEnd w:id="46"/>
      <w:bookmarkEnd w:id="47"/>
      <w:bookmarkEnd w:id="48"/>
      <w:bookmarkEnd w:id="49"/>
      <w:bookmarkEnd w:id="52"/>
      <w:bookmarkEnd w:id="53"/>
      <w:r w:rsidR="0031215C" w:rsidRPr="00881F30">
        <w:rPr>
          <w:color w:val="000000" w:themeColor="text1"/>
        </w:rPr>
        <w:t>a</w:t>
      </w:r>
      <w:bookmarkEnd w:id="54"/>
    </w:p>
    <w:p w14:paraId="1F72FDC4" w14:textId="40707EAA" w:rsidR="003C134C" w:rsidRPr="00881F30" w:rsidRDefault="00416DCB">
      <w:pPr>
        <w:spacing w:after="0"/>
        <w:rPr>
          <w:color w:val="000000" w:themeColor="text1"/>
        </w:rPr>
      </w:pPr>
      <w:r w:rsidRPr="00881F30">
        <w:rPr>
          <w:rFonts w:cs="Arial"/>
          <w:color w:val="000000" w:themeColor="text1"/>
        </w:rPr>
        <w:t xml:space="preserve">En esta memoria se </w:t>
      </w:r>
      <w:bookmarkStart w:id="55" w:name="_Toc441233812"/>
      <w:bookmarkStart w:id="56" w:name="_Toc439969661"/>
      <w:bookmarkStart w:id="57" w:name="_Toc439968526"/>
      <w:bookmarkStart w:id="58" w:name="_Toc437557473"/>
      <w:bookmarkStart w:id="59" w:name="_Toc435462132"/>
      <w:bookmarkStart w:id="60" w:name="_Toc435460725"/>
      <w:bookmarkStart w:id="61" w:name="_Toc435460651"/>
      <w:bookmarkStart w:id="62" w:name="_Toc435460387"/>
      <w:bookmarkStart w:id="63" w:name="_Toc435460322"/>
      <w:bookmarkStart w:id="64" w:name="_Toc435460044"/>
      <w:bookmarkStart w:id="65" w:name="_Toc435459270"/>
      <w:bookmarkStart w:id="66" w:name="_Toc432504663"/>
      <w:bookmarkStart w:id="67" w:name="_Toc432240274"/>
      <w:r w:rsidRPr="00881F30">
        <w:rPr>
          <w:rFonts w:cs="Arial"/>
          <w:color w:val="000000" w:themeColor="text1"/>
        </w:rPr>
        <w:t xml:space="preserve">describe la estructura del presente proyecto de Fin de </w:t>
      </w:r>
      <w:r w:rsidR="00A60250" w:rsidRPr="00881F30">
        <w:rPr>
          <w:rFonts w:cs="Arial"/>
          <w:color w:val="000000" w:themeColor="text1"/>
        </w:rPr>
        <w:t>Máster</w:t>
      </w:r>
      <w:r w:rsidRPr="00881F30">
        <w:rPr>
          <w:rFonts w:cs="Arial"/>
          <w:color w:val="000000" w:themeColor="text1"/>
        </w:rPr>
        <w:t>, comenzando con la definición del problema de captura y procesamiento de datos de declaración en tiempo real, y el planteamiento de una solución que consolide esta data autogenerada con aquella histórica/real publicada en el sitio web del SRI.</w:t>
      </w:r>
    </w:p>
    <w:p w14:paraId="197E0293" w14:textId="77777777" w:rsidR="003C134C" w:rsidRPr="00881F30" w:rsidRDefault="003C134C">
      <w:pPr>
        <w:spacing w:after="0"/>
        <w:rPr>
          <w:rFonts w:cs="Arial"/>
          <w:color w:val="000000" w:themeColor="text1"/>
        </w:rPr>
      </w:pPr>
    </w:p>
    <w:p w14:paraId="123587FD" w14:textId="77777777" w:rsidR="003C134C" w:rsidRPr="00881F30" w:rsidRDefault="00416DCB">
      <w:pPr>
        <w:spacing w:after="0"/>
        <w:rPr>
          <w:color w:val="000000" w:themeColor="text1"/>
        </w:rPr>
      </w:pPr>
      <w:r w:rsidRPr="00881F30">
        <w:rPr>
          <w:rFonts w:cs="Arial"/>
          <w:color w:val="000000" w:themeColor="text1"/>
        </w:rPr>
        <w:t xml:space="preserve">En el capítulo 2 se desarrolla el contexto y estado de arte, donde se hace referencia a literatura relacionada con arquitecturas, soluciones y tecnologías </w:t>
      </w:r>
      <w:r w:rsidRPr="00881F30">
        <w:rPr>
          <w:rFonts w:cs="Arial"/>
          <w:i/>
          <w:iCs/>
          <w:color w:val="000000" w:themeColor="text1"/>
        </w:rPr>
        <w:t>Big Data</w:t>
      </w:r>
      <w:r w:rsidRPr="00881F30">
        <w:rPr>
          <w:rFonts w:cs="Arial"/>
          <w:color w:val="000000" w:themeColor="text1"/>
        </w:rPr>
        <w:t xml:space="preserve"> ya existentes para el procesamiento y almacenamiento de grandes y variados volúmenes de datos.</w:t>
      </w:r>
    </w:p>
    <w:p w14:paraId="2AAEAC6F" w14:textId="77777777" w:rsidR="003C134C" w:rsidRPr="00881F30" w:rsidRDefault="003C134C">
      <w:pPr>
        <w:spacing w:after="0"/>
        <w:rPr>
          <w:rFonts w:cs="Arial"/>
          <w:color w:val="000000" w:themeColor="text1"/>
        </w:rPr>
      </w:pPr>
    </w:p>
    <w:p w14:paraId="0A19E8A8" w14:textId="77777777" w:rsidR="003C134C" w:rsidRPr="00881F30" w:rsidRDefault="00416DCB">
      <w:pPr>
        <w:spacing w:after="0"/>
        <w:rPr>
          <w:color w:val="000000" w:themeColor="text1"/>
        </w:rPr>
      </w:pPr>
      <w:r w:rsidRPr="00881F30">
        <w:rPr>
          <w:rFonts w:cs="Arial"/>
          <w:color w:val="000000" w:themeColor="text1"/>
        </w:rPr>
        <w:t xml:space="preserve">En el siguiente apartado, se definirá los objetivos generales y específicos, los mismos que brindan un enfoque y alcance sobre la contribución que realiza este TFM para la </w:t>
      </w:r>
      <w:r w:rsidRPr="00421697">
        <w:rPr>
          <w:rFonts w:cs="Arial"/>
          <w:i/>
          <w:color w:val="000000" w:themeColor="text1"/>
        </w:rPr>
        <w:t>data</w:t>
      </w:r>
      <w:r w:rsidRPr="00881F30">
        <w:rPr>
          <w:rFonts w:cs="Arial"/>
          <w:color w:val="000000" w:themeColor="text1"/>
        </w:rPr>
        <w:t xml:space="preserve"> </w:t>
      </w:r>
      <w:r w:rsidRPr="00881F30">
        <w:rPr>
          <w:rFonts w:cs="Arial"/>
          <w:i/>
          <w:iCs/>
          <w:color w:val="000000" w:themeColor="text1"/>
        </w:rPr>
        <w:t>streaming</w:t>
      </w:r>
      <w:r w:rsidRPr="00881F30">
        <w:rPr>
          <w:rFonts w:cs="Arial"/>
          <w:color w:val="000000" w:themeColor="text1"/>
        </w:rPr>
        <w:t>. Finalmente se plasmará la metodología de trabajo, donde se detalla las tareas y pasos requeridos para la consecución del presente proyecto.</w:t>
      </w:r>
    </w:p>
    <w:p w14:paraId="1EFF2FB4" w14:textId="77777777" w:rsidR="003C134C" w:rsidRPr="00881F30" w:rsidRDefault="003C134C">
      <w:pPr>
        <w:spacing w:after="0"/>
        <w:rPr>
          <w:rFonts w:cs="Arial"/>
          <w:color w:val="000000" w:themeColor="text1"/>
        </w:rPr>
      </w:pPr>
    </w:p>
    <w:p w14:paraId="3ED5C87C" w14:textId="42601221" w:rsidR="003C134C" w:rsidRPr="00881F30" w:rsidRDefault="00416DCB">
      <w:pPr>
        <w:spacing w:after="0"/>
        <w:rPr>
          <w:color w:val="000000" w:themeColor="text1"/>
        </w:rPr>
      </w:pPr>
      <w:r w:rsidRPr="00881F30">
        <w:rPr>
          <w:rFonts w:cs="Arial"/>
          <w:color w:val="000000" w:themeColor="text1"/>
        </w:rPr>
        <w:t xml:space="preserve">A continuación, se prosigue con el desarrollo de la contribución, donde se bosqueja las tecnologías a utilizar para la captura, procesamiento, y persistencia de distintos datos aplicando tecnologías </w:t>
      </w:r>
      <w:r w:rsidRPr="00881F30">
        <w:rPr>
          <w:rFonts w:cs="Arial"/>
          <w:i/>
          <w:iCs/>
          <w:color w:val="000000" w:themeColor="text1"/>
        </w:rPr>
        <w:t>Big</w:t>
      </w:r>
      <w:r w:rsidR="00421697">
        <w:rPr>
          <w:rFonts w:cs="Arial"/>
          <w:i/>
          <w:iCs/>
          <w:color w:val="000000" w:themeColor="text1"/>
        </w:rPr>
        <w:t xml:space="preserve"> Data</w:t>
      </w:r>
      <w:r w:rsidRPr="00881F30">
        <w:rPr>
          <w:rFonts w:cs="Arial"/>
          <w:color w:val="000000" w:themeColor="text1"/>
        </w:rPr>
        <w:t xml:space="preserve">; y su consiguiente tratamiento y análisis para la toma de decisiones mediante herramientas de visualización y algoritmos de clusterización exclusiva. </w:t>
      </w:r>
    </w:p>
    <w:p w14:paraId="2A790A73" w14:textId="77777777" w:rsidR="003C134C" w:rsidRPr="00881F30" w:rsidRDefault="003C134C">
      <w:pPr>
        <w:spacing w:after="0"/>
        <w:rPr>
          <w:rFonts w:cs="Arial"/>
          <w:color w:val="000000" w:themeColor="text1"/>
        </w:rPr>
      </w:pPr>
    </w:p>
    <w:p w14:paraId="0092A99C" w14:textId="77777777" w:rsidR="003C134C" w:rsidRPr="00881F30" w:rsidRDefault="00416DCB">
      <w:pPr>
        <w:spacing w:after="0"/>
        <w:rPr>
          <w:color w:val="000000" w:themeColor="text1"/>
        </w:rPr>
      </w:pPr>
      <w:r w:rsidRPr="00881F30">
        <w:rPr>
          <w:rFonts w:cs="Arial"/>
          <w:color w:val="000000" w:themeColor="text1"/>
        </w:rPr>
        <w:t xml:space="preserve">Para finalizar, se cuenta con una sección que plasma las conclusiones levantadas durante el desarrollo de este trabajo, así como posibles líneas de trabajo futuras en el marco de la implementación de soluciones </w:t>
      </w:r>
      <w:r w:rsidRPr="00881F30">
        <w:rPr>
          <w:rFonts w:cs="Arial"/>
          <w:i/>
          <w:iCs/>
          <w:color w:val="000000" w:themeColor="text1"/>
        </w:rPr>
        <w:t>data-driven</w:t>
      </w:r>
      <w:r w:rsidRPr="00881F30">
        <w:rPr>
          <w:rFonts w:cs="Arial"/>
          <w:color w:val="000000" w:themeColor="text1"/>
        </w:rPr>
        <w:t xml:space="preserve"> con data generada en tiempo real e histórica.</w:t>
      </w:r>
    </w:p>
    <w:p w14:paraId="15817242" w14:textId="77777777" w:rsidR="003C134C" w:rsidRPr="00881F30" w:rsidRDefault="003C134C">
      <w:pPr>
        <w:spacing w:after="0"/>
        <w:rPr>
          <w:rFonts w:cs="Arial"/>
          <w:color w:val="000000" w:themeColor="text1"/>
        </w:rPr>
      </w:pPr>
    </w:p>
    <w:p w14:paraId="22090461" w14:textId="77777777" w:rsidR="003C134C" w:rsidRPr="00881F30" w:rsidRDefault="003C134C">
      <w:pPr>
        <w:spacing w:after="0"/>
        <w:rPr>
          <w:rFonts w:cs="Arial"/>
          <w:color w:val="000000" w:themeColor="text1"/>
        </w:rPr>
      </w:pPr>
    </w:p>
    <w:p w14:paraId="4EF9B745" w14:textId="77777777" w:rsidR="003C134C" w:rsidRPr="00881F30" w:rsidRDefault="003C134C">
      <w:pPr>
        <w:spacing w:after="0"/>
        <w:rPr>
          <w:rFonts w:cs="Arial"/>
          <w:color w:val="000000" w:themeColor="text1"/>
        </w:rPr>
      </w:pPr>
    </w:p>
    <w:p w14:paraId="5CF8B2D6" w14:textId="77777777" w:rsidR="003C134C" w:rsidRPr="00881F30" w:rsidRDefault="003C134C">
      <w:pPr>
        <w:spacing w:after="0"/>
        <w:rPr>
          <w:rFonts w:cs="Arial"/>
          <w:color w:val="000000" w:themeColor="text1"/>
        </w:rPr>
      </w:pPr>
    </w:p>
    <w:p w14:paraId="4BF198F4" w14:textId="77777777" w:rsidR="003C134C" w:rsidRPr="00881F30" w:rsidRDefault="003C134C">
      <w:pPr>
        <w:spacing w:after="0"/>
        <w:rPr>
          <w:rFonts w:cs="Arial"/>
          <w:color w:val="000000" w:themeColor="text1"/>
        </w:rPr>
      </w:pPr>
    </w:p>
    <w:p w14:paraId="0E85A0FC" w14:textId="77777777" w:rsidR="003C134C" w:rsidRPr="00881F30" w:rsidRDefault="003C134C">
      <w:pPr>
        <w:spacing w:after="0"/>
        <w:rPr>
          <w:rFonts w:cs="Arial"/>
          <w:color w:val="000000" w:themeColor="text1"/>
        </w:rPr>
      </w:pPr>
    </w:p>
    <w:p w14:paraId="377D9CF1" w14:textId="77777777" w:rsidR="003C134C" w:rsidRPr="00881F30" w:rsidRDefault="003C134C">
      <w:pPr>
        <w:spacing w:after="0"/>
        <w:rPr>
          <w:rFonts w:cs="Arial"/>
          <w:color w:val="000000" w:themeColor="text1"/>
        </w:rPr>
      </w:pPr>
    </w:p>
    <w:p w14:paraId="68FAA8A2" w14:textId="77777777" w:rsidR="003C134C" w:rsidRPr="00881F30" w:rsidRDefault="003C134C">
      <w:pPr>
        <w:spacing w:after="0"/>
        <w:rPr>
          <w:rFonts w:cs="Arial"/>
          <w:color w:val="000000" w:themeColor="text1"/>
        </w:rPr>
      </w:pPr>
    </w:p>
    <w:p w14:paraId="73243BF2" w14:textId="77777777" w:rsidR="003C134C" w:rsidRPr="00881F30" w:rsidRDefault="003C134C">
      <w:pPr>
        <w:spacing w:after="0"/>
        <w:rPr>
          <w:rFonts w:cs="Arial"/>
          <w:color w:val="000000" w:themeColor="text1"/>
        </w:rPr>
      </w:pPr>
    </w:p>
    <w:p w14:paraId="501C9EBC" w14:textId="025BA4FA" w:rsidR="003C134C" w:rsidRDefault="003C134C">
      <w:pPr>
        <w:spacing w:after="0"/>
        <w:rPr>
          <w:rFonts w:cs="Arial"/>
          <w:color w:val="000000" w:themeColor="text1"/>
        </w:rPr>
      </w:pPr>
    </w:p>
    <w:p w14:paraId="10D4ACFE" w14:textId="77777777" w:rsidR="00421697" w:rsidRPr="00881F30" w:rsidRDefault="00421697">
      <w:pPr>
        <w:spacing w:after="0"/>
        <w:rPr>
          <w:rFonts w:cs="Arial"/>
          <w:color w:val="000000" w:themeColor="text1"/>
        </w:rPr>
      </w:pPr>
    </w:p>
    <w:p w14:paraId="75027AD2" w14:textId="77777777" w:rsidR="003C134C" w:rsidRPr="00881F30" w:rsidRDefault="00416DCB">
      <w:pPr>
        <w:pStyle w:val="Ttulo1"/>
        <w:rPr>
          <w:color w:val="000000" w:themeColor="text1"/>
        </w:rPr>
      </w:pPr>
      <w:bookmarkStart w:id="68" w:name="_Toc100827400"/>
      <w:bookmarkStart w:id="69" w:name="_Toc105754786"/>
      <w:r w:rsidRPr="00881F30">
        <w:rPr>
          <w:color w:val="000000" w:themeColor="text1"/>
        </w:rPr>
        <w:lastRenderedPageBreak/>
        <w:t>2. Contexto y estado del arte</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7B2EB309" w14:textId="47F72906" w:rsidR="003C134C" w:rsidRPr="00881F30" w:rsidRDefault="00416DCB">
      <w:pPr>
        <w:spacing w:after="0"/>
        <w:rPr>
          <w:rFonts w:cs="Arial"/>
          <w:color w:val="000000" w:themeColor="text1"/>
        </w:rPr>
      </w:pPr>
      <w:r w:rsidRPr="00881F30">
        <w:rPr>
          <w:rFonts w:cs="Arial"/>
          <w:color w:val="000000" w:themeColor="text1"/>
        </w:rPr>
        <w:t xml:space="preserve">El desarrollo e implementación de este Trabajo Final de </w:t>
      </w:r>
      <w:r w:rsidR="00A60250" w:rsidRPr="00881F30">
        <w:rPr>
          <w:rFonts w:cs="Arial"/>
          <w:color w:val="000000" w:themeColor="text1"/>
        </w:rPr>
        <w:t>Máster</w:t>
      </w:r>
      <w:r w:rsidRPr="00881F30">
        <w:rPr>
          <w:rFonts w:cs="Arial"/>
          <w:color w:val="000000" w:themeColor="text1"/>
        </w:rPr>
        <w:t xml:space="preserve"> engloba las siguientes líneas de estudio, las cuales han sido abordadas a través de distintas tecnologías y propuestas de solución:</w:t>
      </w:r>
    </w:p>
    <w:p w14:paraId="49975E13"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Arquitecturas para el procesamiento de datos</w:t>
      </w:r>
    </w:p>
    <w:p w14:paraId="4F00D7D7"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Bases de datos NoSQL</w:t>
      </w:r>
    </w:p>
    <w:p w14:paraId="6E65443F"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Visualización de datos para la toma de decisiones</w:t>
      </w:r>
    </w:p>
    <w:p w14:paraId="3DF8095E"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 xml:space="preserve">Herramientas de aprendizaje automático para clusterización: Scikit-Learn </w:t>
      </w:r>
    </w:p>
    <w:p w14:paraId="6F8C24F3" w14:textId="77777777" w:rsidR="003C134C" w:rsidRPr="00881F30" w:rsidRDefault="003C134C">
      <w:pPr>
        <w:spacing w:after="0"/>
        <w:rPr>
          <w:rFonts w:cs="Arial"/>
          <w:color w:val="000000" w:themeColor="text1"/>
        </w:rPr>
      </w:pPr>
    </w:p>
    <w:p w14:paraId="6E727B41" w14:textId="77777777" w:rsidR="003C134C" w:rsidRPr="00881F30" w:rsidRDefault="00416DCB">
      <w:pPr>
        <w:pStyle w:val="Ttulo2"/>
        <w:spacing w:before="0" w:after="0"/>
        <w:rPr>
          <w:color w:val="000000" w:themeColor="text1"/>
        </w:rPr>
      </w:pPr>
      <w:bookmarkStart w:id="70" w:name="_Toc100827401"/>
      <w:bookmarkStart w:id="71" w:name="__DdeLink__2375_1759398762"/>
      <w:bookmarkStart w:id="72" w:name="_Toc105754787"/>
      <w:r w:rsidRPr="00881F30">
        <w:rPr>
          <w:color w:val="000000" w:themeColor="text1"/>
        </w:rPr>
        <w:t>2</w:t>
      </w:r>
      <w:bookmarkStart w:id="73" w:name="_Toc4412338291"/>
      <w:bookmarkStart w:id="74" w:name="_Toc4399696761"/>
      <w:bookmarkStart w:id="75" w:name="_Toc4399685411"/>
      <w:bookmarkStart w:id="76" w:name="_Toc4375574891"/>
      <w:bookmarkStart w:id="77" w:name="_Toc4354621521"/>
      <w:bookmarkStart w:id="78" w:name="_Toc4354607451"/>
      <w:bookmarkStart w:id="79" w:name="_Toc4354600641"/>
      <w:bookmarkStart w:id="80" w:name="_Toc4354592901"/>
      <w:bookmarkStart w:id="81" w:name="_Toc4325046841"/>
      <w:bookmarkStart w:id="82" w:name="_Toc4322402951"/>
      <w:r w:rsidRPr="00881F30">
        <w:rPr>
          <w:color w:val="000000" w:themeColor="text1"/>
        </w:rPr>
        <w:t xml:space="preserve">.1. </w:t>
      </w:r>
      <w:bookmarkEnd w:id="73"/>
      <w:bookmarkEnd w:id="74"/>
      <w:bookmarkEnd w:id="75"/>
      <w:bookmarkEnd w:id="76"/>
      <w:bookmarkEnd w:id="77"/>
      <w:bookmarkEnd w:id="78"/>
      <w:bookmarkEnd w:id="79"/>
      <w:bookmarkEnd w:id="80"/>
      <w:bookmarkEnd w:id="81"/>
      <w:bookmarkEnd w:id="82"/>
      <w:r w:rsidRPr="00881F30">
        <w:rPr>
          <w:color w:val="000000" w:themeColor="text1"/>
        </w:rPr>
        <w:t>Arquitecturas para el procesamiento de datos</w:t>
      </w:r>
      <w:bookmarkEnd w:id="70"/>
      <w:bookmarkEnd w:id="71"/>
      <w:bookmarkEnd w:id="72"/>
    </w:p>
    <w:p w14:paraId="38EF6BEB" w14:textId="77777777" w:rsidR="003C134C" w:rsidRPr="00881F30" w:rsidRDefault="00416DCB">
      <w:pPr>
        <w:spacing w:after="0"/>
        <w:rPr>
          <w:rFonts w:cs="Arial"/>
          <w:color w:val="000000" w:themeColor="text1"/>
        </w:rPr>
      </w:pPr>
      <w:r w:rsidRPr="00881F30">
        <w:rPr>
          <w:rFonts w:cs="Arial"/>
          <w:color w:val="000000" w:themeColor="text1"/>
        </w:rPr>
        <w:t xml:space="preserve">El término </w:t>
      </w:r>
      <w:r w:rsidRPr="00881F30">
        <w:rPr>
          <w:rFonts w:cs="Arial"/>
          <w:i/>
          <w:iCs/>
          <w:color w:val="000000" w:themeColor="text1"/>
        </w:rPr>
        <w:t>Big Data</w:t>
      </w:r>
      <w:r w:rsidRPr="00881F30">
        <w:rPr>
          <w:rFonts w:cs="Arial"/>
          <w:color w:val="000000" w:themeColor="text1"/>
        </w:rPr>
        <w:t xml:space="preserve">, que surge como un conjunto de herramientas que brindan una solución a aquellos problemas que son difícilmente abordados con tecnologías tradicionales, ha acaparado la atención de empresas y corporaciones de todo tipo, quienes hoy en día son más conscientes de la importancia de los datos para incrementar su competitividad. </w:t>
      </w:r>
    </w:p>
    <w:p w14:paraId="540BE139" w14:textId="77777777" w:rsidR="003C134C" w:rsidRPr="00881F30" w:rsidRDefault="00416DCB">
      <w:pPr>
        <w:spacing w:after="0"/>
        <w:rPr>
          <w:rFonts w:cs="Arial"/>
          <w:color w:val="000000" w:themeColor="text1"/>
        </w:rPr>
      </w:pPr>
      <w:r w:rsidRPr="00881F30">
        <w:rPr>
          <w:rFonts w:cs="Arial"/>
          <w:color w:val="000000" w:themeColor="text1"/>
        </w:rPr>
        <w:t xml:space="preserve">Los datos tienden a ser de diversos tipos, tamaños y se generan a gran velocidad, planteando un desafío interesante a la hora de analizarlos y computarlos para generar conocimiento.  </w:t>
      </w:r>
    </w:p>
    <w:p w14:paraId="66CC3327" w14:textId="77777777" w:rsidR="003C134C" w:rsidRPr="00881F30" w:rsidRDefault="003C134C">
      <w:pPr>
        <w:spacing w:after="0"/>
        <w:rPr>
          <w:rFonts w:cs="Arial"/>
          <w:color w:val="000000" w:themeColor="text1"/>
        </w:rPr>
      </w:pPr>
    </w:p>
    <w:p w14:paraId="42D34B24" w14:textId="220EB3C4" w:rsidR="003C134C" w:rsidRPr="00881F30" w:rsidRDefault="00416DCB">
      <w:pPr>
        <w:spacing w:after="0"/>
        <w:rPr>
          <w:rFonts w:cs="Arial"/>
          <w:color w:val="000000" w:themeColor="text1"/>
        </w:rPr>
      </w:pPr>
      <w:r w:rsidRPr="00881F30">
        <w:rPr>
          <w:rFonts w:cs="Arial"/>
          <w:i/>
          <w:iCs/>
          <w:color w:val="000000" w:themeColor="text1"/>
        </w:rPr>
        <w:t>Big Data</w:t>
      </w:r>
      <w:r w:rsidRPr="00881F30">
        <w:rPr>
          <w:rFonts w:cs="Arial"/>
          <w:color w:val="000000" w:themeColor="text1"/>
        </w:rPr>
        <w:t xml:space="preserve"> está definido por tres dimensiones: Variedad, Volumen y Velocidad, siendo esta última para </w:t>
      </w:r>
      <w:sdt>
        <w:sdtPr>
          <w:rPr>
            <w:color w:val="000000" w:themeColor="text1"/>
          </w:rPr>
          <w:id w:val="-306478045"/>
          <w:citation/>
        </w:sdtPr>
        <w:sdtContent>
          <w:r w:rsidRPr="00881F30">
            <w:rPr>
              <w:rFonts w:cs="Arial"/>
              <w:color w:val="000000" w:themeColor="text1"/>
            </w:rPr>
            <w:fldChar w:fldCharType="begin"/>
          </w:r>
          <w:r w:rsidRPr="00881F30">
            <w:rPr>
              <w:rFonts w:cs="Arial"/>
              <w:color w:val="000000" w:themeColor="text1"/>
            </w:rPr>
            <w:instrText>CITATION Has14 \l 3082</w:instrText>
          </w:r>
          <w:r w:rsidRPr="00881F30">
            <w:rPr>
              <w:rFonts w:cs="Arial"/>
              <w:color w:val="000000" w:themeColor="text1"/>
            </w:rPr>
            <w:fldChar w:fldCharType="separate"/>
          </w:r>
          <w:r w:rsidR="00795B0E" w:rsidRPr="00795B0E">
            <w:rPr>
              <w:rFonts w:cs="Arial"/>
              <w:noProof/>
              <w:color w:val="000000" w:themeColor="text1"/>
            </w:rPr>
            <w:t>(Hasani, 2014)</w:t>
          </w:r>
          <w:r w:rsidRPr="00881F30">
            <w:rPr>
              <w:rFonts w:cs="Arial"/>
              <w:color w:val="000000" w:themeColor="text1"/>
            </w:rPr>
            <w:fldChar w:fldCharType="end"/>
          </w:r>
        </w:sdtContent>
      </w:sdt>
      <w:r w:rsidRPr="00881F30">
        <w:rPr>
          <w:rFonts w:cs="Arial"/>
          <w:color w:val="000000" w:themeColor="text1"/>
        </w:rPr>
        <w:t xml:space="preserve"> la más difícil de tratar de una forma efectiva; recalcando que una solución </w:t>
      </w:r>
      <w:r w:rsidRPr="00881F30">
        <w:rPr>
          <w:rFonts w:cs="Arial"/>
          <w:i/>
          <w:iCs/>
          <w:color w:val="000000" w:themeColor="text1"/>
        </w:rPr>
        <w:t>Big Data</w:t>
      </w:r>
      <w:r w:rsidRPr="00881F30">
        <w:rPr>
          <w:rFonts w:cs="Arial"/>
          <w:color w:val="000000" w:themeColor="text1"/>
        </w:rPr>
        <w:t xml:space="preserve"> debe ser capaz de abarcar procesamiento en </w:t>
      </w:r>
      <w:r w:rsidRPr="00881F30">
        <w:rPr>
          <w:rFonts w:cs="Arial"/>
          <w:i/>
          <w:iCs/>
          <w:color w:val="000000" w:themeColor="text1"/>
        </w:rPr>
        <w:t>streaming</w:t>
      </w:r>
      <w:r w:rsidRPr="00881F30">
        <w:rPr>
          <w:rFonts w:cs="Arial"/>
          <w:color w:val="000000" w:themeColor="text1"/>
        </w:rPr>
        <w:t xml:space="preserve"> en </w:t>
      </w:r>
      <w:r w:rsidR="00701C6D" w:rsidRPr="00881F30">
        <w:rPr>
          <w:rFonts w:cs="Arial"/>
          <w:color w:val="000000" w:themeColor="text1"/>
        </w:rPr>
        <w:t>una ratio</w:t>
      </w:r>
      <w:r w:rsidRPr="00881F30">
        <w:rPr>
          <w:rFonts w:cs="Arial"/>
          <w:color w:val="000000" w:themeColor="text1"/>
        </w:rPr>
        <w:t xml:space="preserve"> de millones de registros por segundo.</w:t>
      </w:r>
    </w:p>
    <w:p w14:paraId="3EF6741A" w14:textId="77777777" w:rsidR="003C134C" w:rsidRPr="00881F30" w:rsidRDefault="003C134C">
      <w:pPr>
        <w:spacing w:after="0"/>
        <w:rPr>
          <w:rFonts w:cs="Arial"/>
          <w:color w:val="000000" w:themeColor="text1"/>
        </w:rPr>
      </w:pPr>
    </w:p>
    <w:p w14:paraId="0FD0E2FD" w14:textId="2B45E284" w:rsidR="003C134C" w:rsidRPr="00881F30" w:rsidRDefault="0043565D">
      <w:pPr>
        <w:spacing w:after="0"/>
        <w:rPr>
          <w:rFonts w:cs="Arial"/>
          <w:color w:val="000000" w:themeColor="text1"/>
        </w:rPr>
      </w:pPr>
      <w:sdt>
        <w:sdtPr>
          <w:rPr>
            <w:color w:val="000000" w:themeColor="text1"/>
          </w:rPr>
          <w:id w:val="-1765596918"/>
          <w:citation/>
        </w:sdtPr>
        <w:sdtContent>
          <w:r w:rsidR="00416DCB" w:rsidRPr="00881F30">
            <w:rPr>
              <w:color w:val="000000" w:themeColor="text1"/>
            </w:rPr>
            <w:fldChar w:fldCharType="begin"/>
          </w:r>
          <w:r w:rsidR="00416DCB" w:rsidRPr="00881F30">
            <w:rPr>
              <w:color w:val="000000" w:themeColor="text1"/>
            </w:rPr>
            <w:instrText>CITATION Mar18 \l 3082</w:instrText>
          </w:r>
          <w:r w:rsidR="00416DCB" w:rsidRPr="00881F30">
            <w:rPr>
              <w:color w:val="000000" w:themeColor="text1"/>
            </w:rPr>
            <w:fldChar w:fldCharType="separate"/>
          </w:r>
          <w:r w:rsidR="00795B0E" w:rsidRPr="00795B0E">
            <w:rPr>
              <w:noProof/>
              <w:color w:val="000000" w:themeColor="text1"/>
            </w:rPr>
            <w:t>(Feick, Kleer, &amp; Kohn, 2018)</w:t>
          </w:r>
          <w:r w:rsidR="00416DCB" w:rsidRPr="00881F30">
            <w:rPr>
              <w:color w:val="000000" w:themeColor="text1"/>
            </w:rPr>
            <w:fldChar w:fldCharType="end"/>
          </w:r>
        </w:sdtContent>
      </w:sdt>
      <w:r w:rsidR="00416DCB" w:rsidRPr="00881F30">
        <w:rPr>
          <w:rFonts w:cs="Arial"/>
          <w:color w:val="000000" w:themeColor="text1"/>
        </w:rPr>
        <w:t xml:space="preserve"> resaltan dos arquitecturas </w:t>
      </w:r>
      <w:r w:rsidR="00416DCB" w:rsidRPr="00881F30">
        <w:rPr>
          <w:rFonts w:cs="Arial"/>
          <w:i/>
          <w:iCs/>
          <w:color w:val="000000" w:themeColor="text1"/>
        </w:rPr>
        <w:t>Big Data</w:t>
      </w:r>
      <w:r w:rsidR="00416DCB" w:rsidRPr="00881F30">
        <w:rPr>
          <w:rFonts w:cs="Arial"/>
          <w:color w:val="000000" w:themeColor="text1"/>
        </w:rPr>
        <w:t xml:space="preserve"> a la hora del procesamiento de datos: Lambda y Kappa.</w:t>
      </w:r>
    </w:p>
    <w:p w14:paraId="5BA0B9B5" w14:textId="77777777" w:rsidR="003C134C" w:rsidRPr="00881F30" w:rsidRDefault="003C134C">
      <w:pPr>
        <w:spacing w:after="0"/>
        <w:rPr>
          <w:rFonts w:cs="Arial"/>
          <w:color w:val="000000" w:themeColor="text1"/>
        </w:rPr>
      </w:pPr>
    </w:p>
    <w:p w14:paraId="40013EA1" w14:textId="77777777" w:rsidR="003C134C" w:rsidRPr="00881F30" w:rsidRDefault="00416DCB">
      <w:pPr>
        <w:pStyle w:val="Ttulo3"/>
        <w:rPr>
          <w:color w:val="000000" w:themeColor="text1"/>
        </w:rPr>
      </w:pPr>
      <w:bookmarkStart w:id="83" w:name="_Toc100827402"/>
      <w:bookmarkStart w:id="84" w:name="_Toc105754788"/>
      <w:r w:rsidRPr="00881F30">
        <w:rPr>
          <w:color w:val="000000" w:themeColor="text1"/>
        </w:rPr>
        <w:t>2</w:t>
      </w:r>
      <w:bookmarkStart w:id="85" w:name="_Toc44123382911"/>
      <w:bookmarkStart w:id="86" w:name="_Toc43996967611"/>
      <w:bookmarkStart w:id="87" w:name="_Toc43996854111"/>
      <w:bookmarkStart w:id="88" w:name="_Toc43755748911"/>
      <w:bookmarkStart w:id="89" w:name="_Toc43546215211"/>
      <w:bookmarkStart w:id="90" w:name="_Toc43546074511"/>
      <w:bookmarkStart w:id="91" w:name="_Toc43546006411"/>
      <w:bookmarkStart w:id="92" w:name="_Toc43545929011"/>
      <w:bookmarkStart w:id="93" w:name="_Toc43250468411"/>
      <w:bookmarkStart w:id="94" w:name="_Toc43224029511"/>
      <w:r w:rsidRPr="00881F30">
        <w:rPr>
          <w:color w:val="000000" w:themeColor="text1"/>
        </w:rPr>
        <w:t xml:space="preserve">.1.1 </w:t>
      </w:r>
      <w:bookmarkEnd w:id="85"/>
      <w:bookmarkEnd w:id="86"/>
      <w:bookmarkEnd w:id="87"/>
      <w:bookmarkEnd w:id="88"/>
      <w:bookmarkEnd w:id="89"/>
      <w:bookmarkEnd w:id="90"/>
      <w:bookmarkEnd w:id="91"/>
      <w:bookmarkEnd w:id="92"/>
      <w:bookmarkEnd w:id="93"/>
      <w:bookmarkEnd w:id="94"/>
      <w:r w:rsidRPr="00881F30">
        <w:rPr>
          <w:color w:val="000000" w:themeColor="text1"/>
        </w:rPr>
        <w:t>Arquitectura Lambda</w:t>
      </w:r>
      <w:bookmarkEnd w:id="83"/>
      <w:bookmarkEnd w:id="84"/>
    </w:p>
    <w:p w14:paraId="0ACC7338" w14:textId="0D0589CA" w:rsidR="003C134C" w:rsidRPr="00881F30" w:rsidRDefault="00416DCB">
      <w:pPr>
        <w:rPr>
          <w:color w:val="000000" w:themeColor="text1"/>
        </w:rPr>
      </w:pPr>
      <w:r w:rsidRPr="00881F30">
        <w:rPr>
          <w:color w:val="000000" w:themeColor="text1"/>
        </w:rPr>
        <w:t xml:space="preserve">Lambda es una arquitectura de propósito general conformada por tres capas: Capa de </w:t>
      </w:r>
      <w:r w:rsidRPr="00881F30">
        <w:rPr>
          <w:i/>
          <w:iCs/>
          <w:color w:val="000000" w:themeColor="text1"/>
        </w:rPr>
        <w:t>Batch</w:t>
      </w:r>
      <w:r w:rsidRPr="00881F30">
        <w:rPr>
          <w:color w:val="000000" w:themeColor="text1"/>
        </w:rPr>
        <w:t xml:space="preserve">, responsable del manejo y cálculo de </w:t>
      </w:r>
      <w:r w:rsidRPr="00881F30">
        <w:rPr>
          <w:i/>
          <w:iCs/>
          <w:color w:val="000000" w:themeColor="text1"/>
        </w:rPr>
        <w:t>datasets</w:t>
      </w:r>
      <w:r w:rsidRPr="00881F30">
        <w:rPr>
          <w:color w:val="000000" w:themeColor="text1"/>
        </w:rPr>
        <w:t xml:space="preserve"> históricos inmutables; la Capa de Velocidad, para el tratamiento de datos cuya ingesta es en tiempo real, y una Capa de Servicio, encargada de </w:t>
      </w:r>
      <w:r w:rsidR="00A60250" w:rsidRPr="00881F30">
        <w:rPr>
          <w:color w:val="000000" w:themeColor="text1"/>
        </w:rPr>
        <w:t>consolidar e</w:t>
      </w:r>
      <w:r w:rsidRPr="00881F30">
        <w:rPr>
          <w:color w:val="000000" w:themeColor="text1"/>
        </w:rPr>
        <w:t xml:space="preserve"> indexar ambas fuentes de datos y su puesta a disposición para consumo de otras aplicaciones. </w:t>
      </w:r>
    </w:p>
    <w:p w14:paraId="4BACEFF6" w14:textId="0CCB25E1" w:rsidR="003C134C" w:rsidRPr="00881F30" w:rsidRDefault="00416DCB">
      <w:pPr>
        <w:rPr>
          <w:color w:val="000000" w:themeColor="text1"/>
        </w:rPr>
      </w:pPr>
      <w:r w:rsidRPr="00881F30">
        <w:rPr>
          <w:color w:val="000000" w:themeColor="text1"/>
        </w:rPr>
        <w:t xml:space="preserve">En la Figura 2, se visualiza una etapa con data entrante mediante un encolador de mensajes (Kafka), la capa de </w:t>
      </w:r>
      <w:r w:rsidRPr="00881F30">
        <w:rPr>
          <w:i/>
          <w:iCs/>
          <w:color w:val="000000" w:themeColor="text1"/>
        </w:rPr>
        <w:t>Batch</w:t>
      </w:r>
      <w:r w:rsidRPr="00881F30">
        <w:rPr>
          <w:color w:val="000000" w:themeColor="text1"/>
        </w:rPr>
        <w:t xml:space="preserve"> y Velocidad empleando herramientas del ecosistema Hadoop y </w:t>
      </w:r>
      <w:r w:rsidRPr="00881F30">
        <w:rPr>
          <w:color w:val="000000" w:themeColor="text1"/>
        </w:rPr>
        <w:lastRenderedPageBreak/>
        <w:t>Spark y la capa de Servicio que consolida la data empleando una Base de Datos (Cassandra) junto a un motor de consultas SQL de procesamiento paralelo (Impala).</w:t>
      </w:r>
    </w:p>
    <w:p w14:paraId="447E89C2" w14:textId="4C8E942D" w:rsidR="003C134C" w:rsidRPr="00421697" w:rsidRDefault="00416DCB">
      <w:pPr>
        <w:pStyle w:val="Descripcin"/>
        <w:rPr>
          <w:color w:val="000000" w:themeColor="text1"/>
        </w:rPr>
      </w:pPr>
      <w:bookmarkStart w:id="95" w:name="_Toc100596496"/>
      <w:bookmarkStart w:id="96" w:name="_Toc105754849"/>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2</w:t>
      </w:r>
      <w:r w:rsidRPr="00421697">
        <w:rPr>
          <w:color w:val="000000" w:themeColor="text1"/>
        </w:rPr>
        <w:fldChar w:fldCharType="end"/>
      </w:r>
      <w:r w:rsidRPr="00421697">
        <w:rPr>
          <w:color w:val="000000" w:themeColor="text1"/>
        </w:rPr>
        <w:t xml:space="preserve"> Arquitectura Lambda</w:t>
      </w:r>
      <w:bookmarkEnd w:id="95"/>
      <w:bookmarkEnd w:id="96"/>
    </w:p>
    <w:p w14:paraId="4577A5B4" w14:textId="77777777" w:rsidR="003C134C" w:rsidRPr="00881F30" w:rsidRDefault="00416DCB">
      <w:pPr>
        <w:pStyle w:val="Descripcin"/>
        <w:rPr>
          <w:color w:val="000000" w:themeColor="text1"/>
        </w:rPr>
      </w:pPr>
      <w:r w:rsidRPr="00881F30">
        <w:rPr>
          <w:noProof/>
          <w:color w:val="000000" w:themeColor="text1"/>
          <w:lang w:val="es-EC" w:eastAsia="es-EC"/>
        </w:rPr>
        <w:drawing>
          <wp:inline distT="0" distB="0" distL="0" distR="0" wp14:anchorId="09B76333" wp14:editId="4C0F2B6E">
            <wp:extent cx="5759450" cy="14928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6"/>
                    <a:stretch>
                      <a:fillRect/>
                    </a:stretch>
                  </pic:blipFill>
                  <pic:spPr bwMode="auto">
                    <a:xfrm>
                      <a:off x="0" y="0"/>
                      <a:ext cx="5759450" cy="1492885"/>
                    </a:xfrm>
                    <a:prstGeom prst="rect">
                      <a:avLst/>
                    </a:prstGeom>
                  </pic:spPr>
                </pic:pic>
              </a:graphicData>
            </a:graphic>
          </wp:inline>
        </w:drawing>
      </w:r>
    </w:p>
    <w:p w14:paraId="1A1CB625" w14:textId="6ABE3ACC"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w:t>
      </w:r>
      <w:r w:rsidR="00701C6D" w:rsidRPr="00881F30">
        <w:rPr>
          <w:rFonts w:ascii="TeXGyreTermes-Regular" w:hAnsi="TeXGyreTermes-Regular" w:cs="TeXGyreTermes-Regular"/>
          <w:color w:val="000000" w:themeColor="text1"/>
          <w:sz w:val="18"/>
          <w:szCs w:val="18"/>
          <w:lang w:val="en-US"/>
        </w:rPr>
        <w:t>):</w:t>
      </w:r>
      <w:r w:rsidR="00701C6D" w:rsidRPr="00881F30">
        <w:rPr>
          <w:rFonts w:ascii="TeXGyreTermes-Regular" w:hAnsi="TeXGyreTermes-Regular" w:cs="TeXGyreTermes-Regular"/>
          <w:i/>
          <w:iCs/>
          <w:color w:val="000000" w:themeColor="text1"/>
          <w:sz w:val="18"/>
          <w:szCs w:val="18"/>
          <w:lang w:val="en-US"/>
        </w:rPr>
        <w:t xml:space="preserve"> Fundamentals</w:t>
      </w:r>
      <w:r w:rsidRPr="00881F30">
        <w:rPr>
          <w:rFonts w:ascii="TeXGyreTermes-Regular" w:hAnsi="TeXGyreTermes-Regular" w:cs="TeXGyreTermes-Regular"/>
          <w:i/>
          <w:iCs/>
          <w:color w:val="000000" w:themeColor="text1"/>
          <w:sz w:val="18"/>
          <w:szCs w:val="18"/>
          <w:lang w:val="en-US"/>
        </w:rPr>
        <w:t xml:space="preserve"> of Real-Time Data Processing Architectures Lambda and Kappa</w:t>
      </w:r>
    </w:p>
    <w:p w14:paraId="5A84756B"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26996AC1" w14:textId="77777777" w:rsidR="003C134C" w:rsidRPr="00881F30" w:rsidRDefault="003C134C">
      <w:pPr>
        <w:spacing w:after="0"/>
        <w:jc w:val="left"/>
        <w:rPr>
          <w:ins w:id="97" w:author="Del Cisne" w:date="2022-05-03T18:23:00Z"/>
          <w:rFonts w:ascii="TeXGyreTermes-Regular" w:hAnsi="TeXGyreTermes-Regular" w:cs="TeXGyreTermes-Regular"/>
          <w:color w:val="000000" w:themeColor="text1"/>
          <w:sz w:val="18"/>
          <w:szCs w:val="18"/>
          <w:lang w:val="en-US"/>
        </w:rPr>
      </w:pPr>
    </w:p>
    <w:p w14:paraId="66A142A1" w14:textId="75427FB3" w:rsidR="003C134C" w:rsidRPr="00881F30" w:rsidRDefault="00416DCB">
      <w:pPr>
        <w:spacing w:after="0"/>
        <w:rPr>
          <w:color w:val="000000" w:themeColor="text1"/>
        </w:rPr>
      </w:pPr>
      <w:r w:rsidRPr="00881F30">
        <w:rPr>
          <w:color w:val="000000" w:themeColor="text1"/>
        </w:rPr>
        <w:t xml:space="preserve">Lambda Facilita un escalamiento horizontal y tolerante a fallos en términos de infraestructura y errores humanos; donde los datos entrantes se replican en las capas de Velocidad y </w:t>
      </w:r>
      <w:r w:rsidRPr="00881F30">
        <w:rPr>
          <w:i/>
          <w:iCs/>
          <w:color w:val="000000" w:themeColor="text1"/>
        </w:rPr>
        <w:t>Batch</w:t>
      </w:r>
      <w:r w:rsidRPr="00881F30">
        <w:rPr>
          <w:color w:val="000000" w:themeColor="text1"/>
        </w:rPr>
        <w:t xml:space="preserve"> las cuales deben ser implementadas en dos sistemas separados </w:t>
      </w:r>
      <w:r w:rsidR="00701C6D" w:rsidRPr="00881F30">
        <w:rPr>
          <w:color w:val="000000" w:themeColor="text1"/>
        </w:rPr>
        <w:t>y sincronizados</w:t>
      </w:r>
      <w:r w:rsidRPr="00881F30">
        <w:rPr>
          <w:color w:val="000000" w:themeColor="text1"/>
        </w:rPr>
        <w:t>.</w:t>
      </w:r>
    </w:p>
    <w:p w14:paraId="5386167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s-ES"/>
        </w:rPr>
      </w:pPr>
    </w:p>
    <w:p w14:paraId="5A19D137" w14:textId="77777777" w:rsidR="003C134C" w:rsidRPr="00881F30" w:rsidRDefault="00416DCB">
      <w:pPr>
        <w:pStyle w:val="Ttulo3"/>
        <w:rPr>
          <w:color w:val="000000" w:themeColor="text1"/>
        </w:rPr>
      </w:pPr>
      <w:bookmarkStart w:id="98" w:name="_Toc100827403"/>
      <w:bookmarkStart w:id="99" w:name="_Toc105754789"/>
      <w:r w:rsidRPr="00881F30">
        <w:rPr>
          <w:color w:val="000000" w:themeColor="text1"/>
        </w:rPr>
        <w:t>2.1.2 Arquitectura Kappa</w:t>
      </w:r>
      <w:bookmarkEnd w:id="98"/>
      <w:bookmarkEnd w:id="99"/>
    </w:p>
    <w:p w14:paraId="4FD77DB4" w14:textId="0742E778" w:rsidR="003C134C" w:rsidRPr="00881F30" w:rsidRDefault="00416DCB">
      <w:pPr>
        <w:rPr>
          <w:color w:val="000000" w:themeColor="text1"/>
        </w:rPr>
      </w:pPr>
      <w:r w:rsidRPr="00881F30">
        <w:rPr>
          <w:color w:val="000000" w:themeColor="text1"/>
        </w:rPr>
        <w:t xml:space="preserve">Kappa, se presenta como una arquitectura desarrollada a partir de Lambda, que busca suplir la alta latencia que genera una capa de </w:t>
      </w:r>
      <w:r w:rsidRPr="00881F30">
        <w:rPr>
          <w:i/>
          <w:iCs/>
          <w:color w:val="000000" w:themeColor="text1"/>
        </w:rPr>
        <w:t>Batch</w:t>
      </w:r>
      <w:r w:rsidRPr="00881F30">
        <w:rPr>
          <w:color w:val="000000" w:themeColor="text1"/>
        </w:rPr>
        <w:t xml:space="preserve">. La arquitectura Kappa está constituida por dos capas: Tiempo Real, que captura y procesa la data de entrada en tiempo real, y una capa de Servicio, cuya funcionalidad es la consulta y respuesta a peticiones desde otros aplicativos.  La Figura 3, describe la arquitectura Kappa, donde las tecnologías utilizadas son las mismas con respecto a Lambda, omitiendo la capa de </w:t>
      </w:r>
      <w:r w:rsidRPr="00881F30">
        <w:rPr>
          <w:i/>
          <w:iCs/>
          <w:color w:val="000000" w:themeColor="text1"/>
        </w:rPr>
        <w:t>Batch</w:t>
      </w:r>
      <w:r w:rsidRPr="00881F30">
        <w:rPr>
          <w:color w:val="000000" w:themeColor="text1"/>
        </w:rPr>
        <w:t xml:space="preserve">. </w:t>
      </w:r>
    </w:p>
    <w:p w14:paraId="6B0C041B" w14:textId="5F5431EB" w:rsidR="003C134C" w:rsidRPr="00421697" w:rsidRDefault="00416DCB" w:rsidP="00734A67">
      <w:pPr>
        <w:pStyle w:val="Descripcin"/>
        <w:rPr>
          <w:color w:val="000000" w:themeColor="text1"/>
        </w:rPr>
      </w:pPr>
      <w:bookmarkStart w:id="100" w:name="_Toc100596497"/>
      <w:bookmarkStart w:id="101" w:name="_Toc105754850"/>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3</w:t>
      </w:r>
      <w:r w:rsidRPr="00421697">
        <w:rPr>
          <w:color w:val="000000" w:themeColor="text1"/>
        </w:rPr>
        <w:fldChar w:fldCharType="end"/>
      </w:r>
      <w:r w:rsidRPr="00421697">
        <w:rPr>
          <w:color w:val="000000" w:themeColor="text1"/>
        </w:rPr>
        <w:t xml:space="preserve"> Arquitectura Kappa</w:t>
      </w:r>
      <w:bookmarkEnd w:id="100"/>
      <w:bookmarkEnd w:id="101"/>
    </w:p>
    <w:p w14:paraId="47066AE2" w14:textId="77777777" w:rsidR="003C134C" w:rsidRPr="00881F30" w:rsidRDefault="00416DCB">
      <w:pPr>
        <w:rPr>
          <w:color w:val="000000" w:themeColor="text1"/>
        </w:rPr>
      </w:pPr>
      <w:r w:rsidRPr="00881F30">
        <w:rPr>
          <w:noProof/>
          <w:color w:val="000000" w:themeColor="text1"/>
          <w:lang w:eastAsia="es-EC"/>
        </w:rPr>
        <w:drawing>
          <wp:inline distT="0" distB="0" distL="0" distR="0" wp14:anchorId="57CB7416" wp14:editId="7D020595">
            <wp:extent cx="5394325" cy="876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7"/>
                    <a:stretch>
                      <a:fillRect/>
                    </a:stretch>
                  </pic:blipFill>
                  <pic:spPr bwMode="auto">
                    <a:xfrm>
                      <a:off x="0" y="0"/>
                      <a:ext cx="5394325" cy="876300"/>
                    </a:xfrm>
                    <a:prstGeom prst="rect">
                      <a:avLst/>
                    </a:prstGeom>
                  </pic:spPr>
                </pic:pic>
              </a:graphicData>
            </a:graphic>
          </wp:inline>
        </w:drawing>
      </w:r>
    </w:p>
    <w:p w14:paraId="5C3F294E" w14:textId="77777777"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Martin Feick, Niko Kleer, and Marek Kohn (Hrsg.): Fundamentals of Real-Time Data Processing Architectures Lambda and Kappa</w:t>
      </w:r>
    </w:p>
    <w:p w14:paraId="7E2080E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0DF12B29" w14:textId="77777777" w:rsidR="0031215C" w:rsidRPr="00881F30" w:rsidRDefault="00416DCB" w:rsidP="0031215C">
      <w:pPr>
        <w:spacing w:after="0"/>
        <w:rPr>
          <w:color w:val="000000" w:themeColor="text1"/>
        </w:rPr>
      </w:pPr>
      <w:r w:rsidRPr="00881F30">
        <w:rPr>
          <w:color w:val="000000" w:themeColor="text1"/>
        </w:rPr>
        <w:t>Kappa brinda mayor simplicidad al contar con un único sistema que consolida los procesamientos por lotes(</w:t>
      </w:r>
      <w:r w:rsidRPr="00881F30">
        <w:rPr>
          <w:i/>
          <w:iCs/>
          <w:color w:val="000000" w:themeColor="text1"/>
        </w:rPr>
        <w:t>Batch</w:t>
      </w:r>
      <w:r w:rsidRPr="00881F30">
        <w:rPr>
          <w:color w:val="000000" w:themeColor="text1"/>
        </w:rPr>
        <w:t>) y en tiempo real (Velocidad)</w:t>
      </w:r>
      <w:r w:rsidRPr="00881F30">
        <w:rPr>
          <w:b/>
          <w:color w:val="000000" w:themeColor="text1"/>
        </w:rPr>
        <w:t xml:space="preserve">, </w:t>
      </w:r>
      <w:r w:rsidRPr="00881F30">
        <w:rPr>
          <w:color w:val="000000" w:themeColor="text1"/>
        </w:rPr>
        <w:t>así como código fuente unificado.</w:t>
      </w:r>
      <w:bookmarkStart w:id="102" w:name="_Toc100827404"/>
    </w:p>
    <w:p w14:paraId="504892C1" w14:textId="77777777" w:rsidR="0031215C" w:rsidRPr="00881F30" w:rsidRDefault="0031215C" w:rsidP="0031215C">
      <w:pPr>
        <w:spacing w:after="0"/>
        <w:rPr>
          <w:color w:val="000000" w:themeColor="text1"/>
        </w:rPr>
      </w:pPr>
    </w:p>
    <w:p w14:paraId="3A23185E" w14:textId="781171D3" w:rsidR="003C134C" w:rsidRPr="00881F30" w:rsidRDefault="00416DCB" w:rsidP="009C4C72">
      <w:pPr>
        <w:pStyle w:val="Ttulo2"/>
        <w:spacing w:before="0" w:after="0"/>
        <w:rPr>
          <w:color w:val="000000" w:themeColor="text1"/>
        </w:rPr>
      </w:pPr>
      <w:bookmarkStart w:id="103" w:name="_Toc105754790"/>
      <w:r w:rsidRPr="00881F30">
        <w:rPr>
          <w:color w:val="000000" w:themeColor="text1"/>
        </w:rPr>
        <w:lastRenderedPageBreak/>
        <w:t>2.2. Bases de Datos NoSQL</w:t>
      </w:r>
      <w:bookmarkEnd w:id="102"/>
      <w:bookmarkEnd w:id="103"/>
    </w:p>
    <w:p w14:paraId="6F6AAF67" w14:textId="77777777" w:rsidR="003C134C" w:rsidRPr="00881F30" w:rsidRDefault="003C134C">
      <w:pPr>
        <w:spacing w:after="0"/>
        <w:rPr>
          <w:rFonts w:cs="Arial"/>
          <w:color w:val="000000" w:themeColor="text1"/>
        </w:rPr>
      </w:pPr>
    </w:p>
    <w:p w14:paraId="6AD7F9C7" w14:textId="6F8983F0" w:rsidR="003C134C" w:rsidRPr="00881F30" w:rsidRDefault="00416DCB">
      <w:pPr>
        <w:spacing w:after="0"/>
        <w:rPr>
          <w:rFonts w:cs="Arial"/>
          <w:color w:val="000000" w:themeColor="text1"/>
        </w:rPr>
      </w:pPr>
      <w:r w:rsidRPr="00881F30">
        <w:rPr>
          <w:rFonts w:cs="Arial"/>
          <w:color w:val="000000" w:themeColor="text1"/>
        </w:rPr>
        <w:t>Una base de datos NoSQL (</w:t>
      </w:r>
      <w:r w:rsidRPr="00881F30">
        <w:rPr>
          <w:rFonts w:cs="Arial"/>
          <w:i/>
          <w:iCs/>
          <w:color w:val="000000" w:themeColor="text1"/>
        </w:rPr>
        <w:t>Not Only SQL</w:t>
      </w:r>
      <w:r w:rsidRPr="00881F30">
        <w:rPr>
          <w:rFonts w:cs="Arial"/>
          <w:color w:val="000000" w:themeColor="text1"/>
        </w:rPr>
        <w:t xml:space="preserve">) es un tipo de base no relacional, concebida para el manejo actual de la información en el marco de los grandes volúmenes de datos a gran velocidad y en un ambiente distribuido.  </w:t>
      </w:r>
      <w:sdt>
        <w:sdtPr>
          <w:rPr>
            <w:color w:val="000000" w:themeColor="text1"/>
          </w:rPr>
          <w:id w:val="-829828553"/>
          <w:citation/>
        </w:sdtPr>
        <w:sdtContent>
          <w:r w:rsidRPr="00881F30">
            <w:rPr>
              <w:rFonts w:cs="Arial"/>
              <w:color w:val="000000" w:themeColor="text1"/>
            </w:rPr>
            <w:fldChar w:fldCharType="begin"/>
          </w:r>
          <w:r w:rsidRPr="00881F30">
            <w:rPr>
              <w:rFonts w:cs="Arial"/>
              <w:color w:val="000000" w:themeColor="text1"/>
            </w:rPr>
            <w:instrText>CITATION Cas12 \l 3082</w:instrText>
          </w:r>
          <w:r w:rsidRPr="00881F30">
            <w:rPr>
              <w:rFonts w:cs="Arial"/>
              <w:color w:val="000000" w:themeColor="text1"/>
            </w:rPr>
            <w:fldChar w:fldCharType="separate"/>
          </w:r>
          <w:r w:rsidR="00795B0E" w:rsidRPr="00795B0E">
            <w:rPr>
              <w:rFonts w:cs="Arial"/>
              <w:noProof/>
              <w:color w:val="000000" w:themeColor="text1"/>
            </w:rPr>
            <w:t>(Castro &amp; Gonzalez, 2012)</w:t>
          </w:r>
          <w:r w:rsidRPr="00881F30">
            <w:rPr>
              <w:rFonts w:cs="Arial"/>
              <w:color w:val="000000" w:themeColor="text1"/>
            </w:rPr>
            <w:fldChar w:fldCharType="end"/>
          </w:r>
        </w:sdtContent>
      </w:sdt>
      <w:r w:rsidRPr="00881F30">
        <w:rPr>
          <w:rFonts w:cs="Arial"/>
          <w:color w:val="000000" w:themeColor="text1"/>
        </w:rPr>
        <w:t xml:space="preserve"> justifican el uso de base de datos NoSQL al constante crecimiento de la información disponible y a la demanda sin precedentes de los usuarios por consumirla y explotarla. </w:t>
      </w:r>
    </w:p>
    <w:p w14:paraId="7A962EC4" w14:textId="77777777" w:rsidR="003C134C" w:rsidRPr="00881F30" w:rsidRDefault="003C134C">
      <w:pPr>
        <w:spacing w:after="0"/>
        <w:rPr>
          <w:rFonts w:cs="Arial"/>
          <w:color w:val="000000" w:themeColor="text1"/>
        </w:rPr>
      </w:pPr>
    </w:p>
    <w:p w14:paraId="6E8D0F8F" w14:textId="77777777" w:rsidR="003C134C" w:rsidRPr="00881F30" w:rsidRDefault="00416DCB">
      <w:pPr>
        <w:pStyle w:val="Ttulo3"/>
        <w:spacing w:before="0" w:after="0"/>
        <w:rPr>
          <w:color w:val="000000" w:themeColor="text1"/>
        </w:rPr>
      </w:pPr>
      <w:bookmarkStart w:id="104" w:name="_Toc100827405"/>
      <w:bookmarkStart w:id="105" w:name="_Toc105754791"/>
      <w:r w:rsidRPr="00881F30">
        <w:rPr>
          <w:color w:val="000000" w:themeColor="text1"/>
        </w:rPr>
        <w:t>2.2.2 Características de una BDD NoSQL y CAP</w:t>
      </w:r>
      <w:bookmarkEnd w:id="104"/>
      <w:bookmarkEnd w:id="105"/>
    </w:p>
    <w:p w14:paraId="349AD29E" w14:textId="77777777" w:rsidR="003C134C" w:rsidRPr="00881F30" w:rsidRDefault="003C134C">
      <w:pPr>
        <w:spacing w:after="0"/>
        <w:rPr>
          <w:rFonts w:cs="Arial"/>
          <w:color w:val="000000" w:themeColor="text1"/>
        </w:rPr>
      </w:pPr>
    </w:p>
    <w:p w14:paraId="328EC001"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Escalabilidad horizontal: </w:t>
      </w:r>
      <w:r w:rsidRPr="00881F30">
        <w:rPr>
          <w:rFonts w:cs="Arial"/>
          <w:color w:val="000000" w:themeColor="text1"/>
        </w:rPr>
        <w:t>Facilidad para incorporar nuevos nodos en un sistema distribuido para mejorar el rendimiento.</w:t>
      </w:r>
    </w:p>
    <w:p w14:paraId="2968C094"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Habilidad de distribución: </w:t>
      </w:r>
      <w:r w:rsidRPr="00881F30">
        <w:rPr>
          <w:rFonts w:cs="Arial"/>
          <w:color w:val="000000" w:themeColor="text1"/>
        </w:rPr>
        <w:t xml:space="preserve"> Característica de las bases NoSQL para hacer réplicas de información en los nodos que la conforman, presentando datos descentralizados.</w:t>
      </w:r>
    </w:p>
    <w:p w14:paraId="32B0BBEB"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Libertad de Esquema: </w:t>
      </w:r>
      <w:r w:rsidRPr="00881F30">
        <w:rPr>
          <w:rFonts w:cs="Arial"/>
          <w:color w:val="000000" w:themeColor="text1"/>
        </w:rPr>
        <w:t xml:space="preserve"> No existe restricción sobre la data que ingresa, facilitando su modelado.</w:t>
      </w:r>
    </w:p>
    <w:p w14:paraId="4125EB28"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Simplicidad:</w:t>
      </w:r>
      <w:r w:rsidRPr="00881F30">
        <w:rPr>
          <w:rFonts w:cs="Arial"/>
          <w:color w:val="000000" w:themeColor="text1"/>
        </w:rPr>
        <w:t xml:space="preserve"> Las consultas resultan más eficientes.</w:t>
      </w:r>
    </w:p>
    <w:p w14:paraId="66BB2DA1" w14:textId="77777777" w:rsidR="003C134C" w:rsidRPr="00881F30" w:rsidRDefault="003C134C">
      <w:pPr>
        <w:spacing w:after="0"/>
        <w:rPr>
          <w:color w:val="000000" w:themeColor="text1"/>
        </w:rPr>
      </w:pPr>
    </w:p>
    <w:p w14:paraId="35D259FF" w14:textId="35ACB4D4" w:rsidR="003C134C" w:rsidRPr="00881F30" w:rsidRDefault="00416DCB">
      <w:pPr>
        <w:spacing w:after="0"/>
        <w:rPr>
          <w:rFonts w:cs="Arial"/>
          <w:color w:val="000000" w:themeColor="text1"/>
        </w:rPr>
      </w:pPr>
      <w:r w:rsidRPr="00881F30">
        <w:rPr>
          <w:rFonts w:cs="Arial"/>
          <w:color w:val="000000" w:themeColor="text1"/>
        </w:rPr>
        <w:t xml:space="preserve">Las bases de datos en general están regidas por el teorema CAP o de Weber, el cual expresa que a fin de que una base de datos distribuida sea veloz y flexible, debe sacrificar al menos una de las características relativas a Disponibilidad, Consistencia y Tolerancia a Fallos Parciales, siendo imposible conservar todas de forma simultánea. </w:t>
      </w:r>
      <w:r w:rsidR="008A384B" w:rsidRPr="00881F30">
        <w:rPr>
          <w:rFonts w:cs="Arial"/>
          <w:color w:val="000000" w:themeColor="text1"/>
        </w:rPr>
        <w:t xml:space="preserve"> La Figura 4 muestra las tres características que conforman el teorema de CAP y ejemplos de bases de datos que se acoplan a dos de ellas.</w:t>
      </w:r>
    </w:p>
    <w:p w14:paraId="2CA56529" w14:textId="60268F4A" w:rsidR="00734A67" w:rsidRPr="00881F30" w:rsidRDefault="00734A67">
      <w:pPr>
        <w:spacing w:after="0"/>
        <w:rPr>
          <w:rFonts w:cs="Arial"/>
          <w:color w:val="000000" w:themeColor="text1"/>
        </w:rPr>
      </w:pPr>
    </w:p>
    <w:p w14:paraId="4253E8F8" w14:textId="281D38D4" w:rsidR="00734A67" w:rsidRPr="00881F30" w:rsidRDefault="00734A67">
      <w:pPr>
        <w:spacing w:after="0"/>
        <w:rPr>
          <w:rFonts w:cs="Arial"/>
          <w:color w:val="000000" w:themeColor="text1"/>
        </w:rPr>
      </w:pPr>
    </w:p>
    <w:p w14:paraId="0419E27A" w14:textId="70122468" w:rsidR="00734A67" w:rsidRPr="00881F30" w:rsidRDefault="00734A67">
      <w:pPr>
        <w:spacing w:after="0"/>
        <w:rPr>
          <w:rFonts w:cs="Arial"/>
          <w:color w:val="000000" w:themeColor="text1"/>
        </w:rPr>
      </w:pPr>
    </w:p>
    <w:p w14:paraId="030B8B91" w14:textId="6CF5EECC" w:rsidR="00734A67" w:rsidRPr="00881F30" w:rsidRDefault="00734A67">
      <w:pPr>
        <w:spacing w:after="0"/>
        <w:rPr>
          <w:rFonts w:cs="Arial"/>
          <w:color w:val="000000" w:themeColor="text1"/>
        </w:rPr>
      </w:pPr>
    </w:p>
    <w:p w14:paraId="31D70000" w14:textId="2027BC2B" w:rsidR="00734A67" w:rsidRPr="00881F30" w:rsidRDefault="00734A67">
      <w:pPr>
        <w:spacing w:after="0"/>
        <w:rPr>
          <w:rFonts w:cs="Arial"/>
          <w:color w:val="000000" w:themeColor="text1"/>
        </w:rPr>
      </w:pPr>
    </w:p>
    <w:p w14:paraId="2F6A91FE" w14:textId="266F84FB" w:rsidR="00734A67" w:rsidRPr="00881F30" w:rsidRDefault="00734A67">
      <w:pPr>
        <w:spacing w:after="0"/>
        <w:rPr>
          <w:rFonts w:cs="Arial"/>
          <w:color w:val="000000" w:themeColor="text1"/>
        </w:rPr>
      </w:pPr>
    </w:p>
    <w:p w14:paraId="1F4D6482" w14:textId="7715821A" w:rsidR="00734A67" w:rsidRPr="00881F30" w:rsidRDefault="00734A67">
      <w:pPr>
        <w:spacing w:after="0"/>
        <w:rPr>
          <w:rFonts w:cs="Arial"/>
          <w:color w:val="000000" w:themeColor="text1"/>
        </w:rPr>
      </w:pPr>
    </w:p>
    <w:p w14:paraId="0F2D061A" w14:textId="4D4FC13A" w:rsidR="00734A67" w:rsidRPr="00881F30" w:rsidRDefault="00734A67">
      <w:pPr>
        <w:spacing w:after="0"/>
        <w:rPr>
          <w:rFonts w:cs="Arial"/>
          <w:color w:val="000000" w:themeColor="text1"/>
        </w:rPr>
      </w:pPr>
    </w:p>
    <w:p w14:paraId="07B4A73D" w14:textId="77777777" w:rsidR="00734A67" w:rsidRPr="00881F30" w:rsidRDefault="00734A67">
      <w:pPr>
        <w:spacing w:after="0"/>
        <w:rPr>
          <w:rFonts w:cs="Arial"/>
          <w:b/>
          <w:bCs/>
          <w:color w:val="000000" w:themeColor="text1"/>
        </w:rPr>
      </w:pPr>
    </w:p>
    <w:p w14:paraId="61D363AD" w14:textId="77777777" w:rsidR="003C134C" w:rsidRPr="00881F30" w:rsidRDefault="003C134C">
      <w:pPr>
        <w:pStyle w:val="Descripcin"/>
        <w:spacing w:after="0"/>
        <w:rPr>
          <w:color w:val="000000" w:themeColor="text1"/>
        </w:rPr>
      </w:pPr>
    </w:p>
    <w:p w14:paraId="1A7992F0" w14:textId="77777777" w:rsidR="007B268C" w:rsidRPr="00881F30" w:rsidRDefault="007B268C">
      <w:pPr>
        <w:pStyle w:val="Descripcin"/>
        <w:spacing w:after="0"/>
        <w:rPr>
          <w:rFonts w:cs="Arial"/>
          <w:b/>
          <w:bCs/>
          <w:color w:val="000000" w:themeColor="text1"/>
          <w:lang w:val="es-EC"/>
        </w:rPr>
      </w:pPr>
    </w:p>
    <w:p w14:paraId="341C8284" w14:textId="77777777" w:rsidR="007B268C" w:rsidRPr="00881F30" w:rsidRDefault="007B268C">
      <w:pPr>
        <w:pStyle w:val="Descripcin"/>
        <w:spacing w:after="0"/>
        <w:rPr>
          <w:rFonts w:cs="Arial"/>
          <w:b/>
          <w:bCs/>
          <w:color w:val="000000" w:themeColor="text1"/>
          <w:lang w:val="es-EC"/>
        </w:rPr>
      </w:pPr>
    </w:p>
    <w:p w14:paraId="6B822914" w14:textId="77777777" w:rsidR="007B268C" w:rsidRPr="00881F30" w:rsidRDefault="007B268C">
      <w:pPr>
        <w:pStyle w:val="Descripcin"/>
        <w:spacing w:after="0"/>
        <w:rPr>
          <w:rFonts w:cs="Arial"/>
          <w:b/>
          <w:bCs/>
          <w:color w:val="000000" w:themeColor="text1"/>
          <w:lang w:val="es-EC"/>
        </w:rPr>
      </w:pPr>
    </w:p>
    <w:p w14:paraId="3E57D3AF" w14:textId="77777777" w:rsidR="007B268C" w:rsidRPr="00881F30" w:rsidRDefault="007B268C">
      <w:pPr>
        <w:pStyle w:val="Descripcin"/>
        <w:spacing w:after="0"/>
        <w:rPr>
          <w:rFonts w:cs="Arial"/>
          <w:b/>
          <w:bCs/>
          <w:color w:val="000000" w:themeColor="text1"/>
          <w:lang w:val="es-EC"/>
        </w:rPr>
      </w:pPr>
    </w:p>
    <w:p w14:paraId="05A3CE1A" w14:textId="4761B695" w:rsidR="003C134C" w:rsidRPr="00421697" w:rsidRDefault="00416DCB">
      <w:pPr>
        <w:pStyle w:val="Descripcin"/>
        <w:spacing w:after="0"/>
        <w:rPr>
          <w:rFonts w:cs="Arial"/>
          <w:bCs/>
          <w:color w:val="000000" w:themeColor="text1"/>
          <w:lang w:val="es-EC"/>
        </w:rPr>
      </w:pPr>
      <w:bookmarkStart w:id="106" w:name="_Toc105754851"/>
      <w:r w:rsidRPr="00421697">
        <w:rPr>
          <w:rFonts w:cs="Arial"/>
          <w:bCs/>
          <w:color w:val="000000" w:themeColor="text1"/>
          <w:lang w:val="es-EC"/>
        </w:rPr>
        <w:lastRenderedPageBreak/>
        <w:t xml:space="preserve">Figura </w:t>
      </w:r>
      <w:r w:rsidRPr="00421697">
        <w:rPr>
          <w:rFonts w:cs="Arial"/>
          <w:bCs/>
          <w:color w:val="000000" w:themeColor="text1"/>
          <w:lang w:val="es-EC"/>
        </w:rPr>
        <w:fldChar w:fldCharType="begin"/>
      </w:r>
      <w:r w:rsidRPr="00421697">
        <w:rPr>
          <w:rFonts w:cs="Arial"/>
          <w:bCs/>
          <w:color w:val="000000" w:themeColor="text1"/>
        </w:rPr>
        <w:instrText>SEQ Figura \* ARABIC</w:instrText>
      </w:r>
      <w:r w:rsidRPr="00421697">
        <w:rPr>
          <w:rFonts w:cs="Arial"/>
          <w:bCs/>
          <w:color w:val="000000" w:themeColor="text1"/>
        </w:rPr>
        <w:fldChar w:fldCharType="separate"/>
      </w:r>
      <w:r w:rsidR="000E3D29">
        <w:rPr>
          <w:rFonts w:cs="Arial"/>
          <w:bCs/>
          <w:noProof/>
          <w:color w:val="000000" w:themeColor="text1"/>
        </w:rPr>
        <w:t>4</w:t>
      </w:r>
      <w:r w:rsidRPr="00421697">
        <w:rPr>
          <w:rFonts w:cs="Arial"/>
          <w:bCs/>
          <w:color w:val="000000" w:themeColor="text1"/>
        </w:rPr>
        <w:fldChar w:fldCharType="end"/>
      </w:r>
      <w:r w:rsidRPr="00421697">
        <w:rPr>
          <w:rFonts w:cs="Arial"/>
          <w:bCs/>
          <w:color w:val="000000" w:themeColor="text1"/>
          <w:lang w:val="es-EC"/>
        </w:rPr>
        <w:t xml:space="preserve"> </w:t>
      </w:r>
      <w:r w:rsidRPr="00421697">
        <w:rPr>
          <w:rFonts w:cs="Arial"/>
          <w:color w:val="000000" w:themeColor="text1"/>
          <w:lang w:val="es-EC"/>
        </w:rPr>
        <w:t>Teorema CAP</w:t>
      </w:r>
      <w:bookmarkEnd w:id="106"/>
      <w:r w:rsidRPr="00421697">
        <w:rPr>
          <w:rFonts w:cs="Arial"/>
          <w:color w:val="000000" w:themeColor="text1"/>
          <w:lang w:val="es-EC"/>
        </w:rPr>
        <w:t xml:space="preserve"> </w:t>
      </w:r>
    </w:p>
    <w:p w14:paraId="78265E49" w14:textId="77777777" w:rsidR="003C134C" w:rsidRPr="00881F30" w:rsidRDefault="003C134C">
      <w:pPr>
        <w:pStyle w:val="Descripcin"/>
        <w:spacing w:after="0"/>
        <w:rPr>
          <w:color w:val="000000" w:themeColor="text1"/>
        </w:rPr>
      </w:pPr>
    </w:p>
    <w:p w14:paraId="72FC021D" w14:textId="77777777" w:rsidR="003C134C" w:rsidRPr="00881F30" w:rsidRDefault="00416DCB">
      <w:pPr>
        <w:spacing w:after="0"/>
        <w:rPr>
          <w:color w:val="000000" w:themeColor="text1"/>
        </w:rPr>
      </w:pPr>
      <w:r w:rsidRPr="00881F30">
        <w:rPr>
          <w:noProof/>
          <w:color w:val="000000" w:themeColor="text1"/>
          <w:lang w:eastAsia="es-EC"/>
        </w:rPr>
        <w:drawing>
          <wp:anchor distT="0" distB="0" distL="0" distR="0" simplePos="0" relativeHeight="251655168" behindDoc="0" locked="0" layoutInCell="1" allowOverlap="1" wp14:anchorId="07D5A06E" wp14:editId="519D112D">
            <wp:simplePos x="0" y="0"/>
            <wp:positionH relativeFrom="column">
              <wp:posOffset>1176655</wp:posOffset>
            </wp:positionH>
            <wp:positionV relativeFrom="paragraph">
              <wp:posOffset>-10795</wp:posOffset>
            </wp:positionV>
            <wp:extent cx="2924810" cy="2364105"/>
            <wp:effectExtent l="0" t="0" r="0" b="0"/>
            <wp:wrapSquare wrapText="largest"/>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18"/>
                    <a:srcRect l="1133" t="1717"/>
                    <a:stretch>
                      <a:fillRect/>
                    </a:stretch>
                  </pic:blipFill>
                  <pic:spPr bwMode="auto">
                    <a:xfrm>
                      <a:off x="0" y="0"/>
                      <a:ext cx="2924810" cy="2364105"/>
                    </a:xfrm>
                    <a:prstGeom prst="rect">
                      <a:avLst/>
                    </a:prstGeom>
                  </pic:spPr>
                </pic:pic>
              </a:graphicData>
            </a:graphic>
          </wp:anchor>
        </w:drawing>
      </w:r>
    </w:p>
    <w:p w14:paraId="48EA0C71" w14:textId="77777777" w:rsidR="003C134C" w:rsidRPr="00881F30" w:rsidRDefault="003C134C">
      <w:pPr>
        <w:spacing w:after="0"/>
        <w:rPr>
          <w:color w:val="000000" w:themeColor="text1"/>
        </w:rPr>
      </w:pPr>
    </w:p>
    <w:p w14:paraId="55EC3945" w14:textId="77777777" w:rsidR="003C134C" w:rsidRPr="00881F30" w:rsidRDefault="003C134C">
      <w:pPr>
        <w:spacing w:after="0"/>
        <w:rPr>
          <w:color w:val="000000" w:themeColor="text1"/>
        </w:rPr>
      </w:pPr>
    </w:p>
    <w:p w14:paraId="625DED52" w14:textId="77777777" w:rsidR="003C134C" w:rsidRPr="00881F30" w:rsidRDefault="003C134C">
      <w:pPr>
        <w:spacing w:after="0"/>
        <w:rPr>
          <w:color w:val="000000" w:themeColor="text1"/>
        </w:rPr>
      </w:pPr>
    </w:p>
    <w:p w14:paraId="48665A26" w14:textId="77777777" w:rsidR="003C134C" w:rsidRPr="00881F30" w:rsidRDefault="003C134C">
      <w:pPr>
        <w:spacing w:after="0"/>
        <w:rPr>
          <w:color w:val="000000" w:themeColor="text1"/>
        </w:rPr>
      </w:pPr>
    </w:p>
    <w:p w14:paraId="199D4B35" w14:textId="77777777" w:rsidR="003C134C" w:rsidRPr="00881F30" w:rsidRDefault="003C134C">
      <w:pPr>
        <w:spacing w:after="0"/>
        <w:rPr>
          <w:color w:val="000000" w:themeColor="text1"/>
        </w:rPr>
      </w:pPr>
    </w:p>
    <w:p w14:paraId="425AFD35" w14:textId="77777777" w:rsidR="003C134C" w:rsidRPr="00881F30" w:rsidRDefault="003C134C">
      <w:pPr>
        <w:spacing w:after="0"/>
        <w:rPr>
          <w:color w:val="000000" w:themeColor="text1"/>
        </w:rPr>
      </w:pPr>
    </w:p>
    <w:p w14:paraId="37B0A2A3" w14:textId="77777777" w:rsidR="003C134C" w:rsidRPr="00881F30" w:rsidRDefault="003C134C">
      <w:pPr>
        <w:spacing w:after="0"/>
        <w:rPr>
          <w:color w:val="000000" w:themeColor="text1"/>
        </w:rPr>
      </w:pPr>
    </w:p>
    <w:p w14:paraId="0E5C0C87" w14:textId="77777777" w:rsidR="003C134C" w:rsidRPr="00881F30" w:rsidRDefault="003C134C">
      <w:pPr>
        <w:spacing w:after="0"/>
        <w:rPr>
          <w:color w:val="000000" w:themeColor="text1"/>
        </w:rPr>
      </w:pPr>
    </w:p>
    <w:p w14:paraId="7C594B31" w14:textId="77777777" w:rsidR="003C134C" w:rsidRPr="00881F30" w:rsidRDefault="003C134C">
      <w:pPr>
        <w:spacing w:after="0"/>
        <w:rPr>
          <w:color w:val="000000" w:themeColor="text1"/>
        </w:rPr>
      </w:pPr>
    </w:p>
    <w:p w14:paraId="08A680D4" w14:textId="77777777" w:rsidR="003C134C" w:rsidRPr="00881F30" w:rsidRDefault="00416DCB">
      <w:pPr>
        <w:spacing w:after="0" w:line="240" w:lineRule="auto"/>
        <w:jc w:val="center"/>
        <w:rPr>
          <w:iCs/>
          <w:color w:val="000000" w:themeColor="text1"/>
        </w:rPr>
      </w:pPr>
      <w:r w:rsidRPr="00881F30">
        <w:rPr>
          <w:rFonts w:cs="Times New Roman"/>
          <w:b/>
          <w:iCs/>
          <w:color w:val="000000" w:themeColor="text1"/>
          <w:sz w:val="18"/>
          <w:szCs w:val="18"/>
          <w:lang w:val="es-ES"/>
        </w:rPr>
        <w:t>Fuente</w:t>
      </w:r>
      <w:r w:rsidRPr="00881F30">
        <w:rPr>
          <w:rFonts w:cs="Times New Roman"/>
          <w:iCs/>
          <w:color w:val="000000" w:themeColor="text1"/>
          <w:sz w:val="18"/>
          <w:szCs w:val="18"/>
          <w:lang w:val="es-ES"/>
        </w:rPr>
        <w:t xml:space="preserve">:  </w:t>
      </w:r>
      <w:r w:rsidRPr="00881F30">
        <w:rPr>
          <w:rFonts w:ascii="TeXGyreTermes-Regular" w:hAnsi="TeXGyreTermes-Regular" w:cs="TeXGyreTermes-Regular"/>
          <w:iCs/>
          <w:color w:val="000000" w:themeColor="text1"/>
          <w:sz w:val="18"/>
          <w:szCs w:val="18"/>
          <w:lang w:val="es-ES"/>
        </w:rPr>
        <w:t xml:space="preserve">Manjarrez Antaño, Ángeles: Migración de Bases de Datos SQL a NoSQL </w:t>
      </w:r>
    </w:p>
    <w:p w14:paraId="76A8F963"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B7449E5"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743A4A4"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0910083D" w14:textId="77777777" w:rsidR="003C134C" w:rsidRPr="00881F30" w:rsidRDefault="00416DCB">
      <w:pPr>
        <w:pStyle w:val="Ttulo3"/>
        <w:rPr>
          <w:color w:val="000000" w:themeColor="text1"/>
        </w:rPr>
      </w:pPr>
      <w:bookmarkStart w:id="107" w:name="_Toc100827406"/>
      <w:bookmarkStart w:id="108" w:name="_Toc105754792"/>
      <w:r w:rsidRPr="00881F30">
        <w:rPr>
          <w:rFonts w:cs="TeXGyreTermes-Regular"/>
          <w:color w:val="000000" w:themeColor="text1"/>
          <w:lang w:val="es-ES"/>
        </w:rPr>
        <w:t>2.2.3 Tipos de Bases NoSQL</w:t>
      </w:r>
      <w:bookmarkEnd w:id="107"/>
      <w:bookmarkEnd w:id="108"/>
    </w:p>
    <w:p w14:paraId="4718CBC6"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Clave-Valor: </w:t>
      </w:r>
      <w:r w:rsidRPr="00881F30">
        <w:rPr>
          <w:rFonts w:cs="TeXGyreTermes-Regular"/>
          <w:color w:val="000000" w:themeColor="text1"/>
          <w:lang w:val="es-ES"/>
        </w:rPr>
        <w:t xml:space="preserve"> Base de datos cuyo registro está definido por una clave (llave única) asociada a un valor (generalmente una cadena), siendo simples, pero altamente eficientes para procesos que requieren velocidad en las consultas o registros altamente cambiables. Operaciones como junturas o agregaciones están restringidas. </w:t>
      </w:r>
      <w:r w:rsidRPr="00881F30">
        <w:rPr>
          <w:rFonts w:cs="TeXGyreTermes-Regular"/>
          <w:i/>
          <w:iCs/>
          <w:color w:val="000000" w:themeColor="text1"/>
          <w:lang w:val="es-ES"/>
        </w:rPr>
        <w:t>Ejemplos</w:t>
      </w:r>
      <w:r w:rsidRPr="00881F30">
        <w:rPr>
          <w:rFonts w:cs="TeXGyreTermes-Regular"/>
          <w:color w:val="000000" w:themeColor="text1"/>
          <w:lang w:val="es-ES"/>
        </w:rPr>
        <w:t>: Redis, DynamoDB</w:t>
      </w:r>
    </w:p>
    <w:p w14:paraId="1D4E4CF0"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Columnares: </w:t>
      </w:r>
      <w:r w:rsidRPr="00881F30">
        <w:rPr>
          <w:rFonts w:cs="TeXGyreTermes-Regular"/>
          <w:color w:val="000000" w:themeColor="text1"/>
          <w:lang w:val="es-ES"/>
        </w:rPr>
        <w:t xml:space="preserve"> A diferencia de las bases de datos SQL que están orientadas a almacenar los registros mediante filas, su organización de tipo columnar no almacena la data en tablas sino en arquitecturas masivamente distribuidas cuya clave se asocia con varios atributos. Una base columnar responde a escenarios que demandan un análisis (agregación) o minería de grandes volúmenes de datos. </w:t>
      </w:r>
      <w:r w:rsidRPr="00881F30">
        <w:rPr>
          <w:rFonts w:cs="TeXGyreTermes-Regular"/>
          <w:i/>
          <w:iCs/>
          <w:color w:val="000000" w:themeColor="text1"/>
          <w:lang w:val="es-ES"/>
        </w:rPr>
        <w:t>Ejemplos:</w:t>
      </w:r>
      <w:r w:rsidRPr="00881F30">
        <w:rPr>
          <w:rFonts w:cs="TeXGyreTermes-Regular"/>
          <w:color w:val="000000" w:themeColor="text1"/>
          <w:lang w:val="es-ES"/>
        </w:rPr>
        <w:t xml:space="preserve"> Cassandra, BigTable.</w:t>
      </w:r>
    </w:p>
    <w:p w14:paraId="5FEA5D24"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documentos: </w:t>
      </w:r>
      <w:r w:rsidRPr="00881F30">
        <w:rPr>
          <w:rFonts w:cs="TeXGyreTermes-Regular"/>
          <w:color w:val="000000" w:themeColor="text1"/>
          <w:lang w:val="es-ES"/>
        </w:rPr>
        <w:t xml:space="preserve"> Bases de datos similares a las de tipo Clave-Valor, cuya diferencia es que esta se almacena en forma de documentos de tipo json o xml más complejos. Debido a su naturaleza de libre esquema, estas bases de datos son aptas para aplicaciones cuya data no esté normalizada o altamente relacionada. Un documento ofrece alta escalabilidad horizontal y rendimiento. </w:t>
      </w:r>
      <w:r w:rsidRPr="00881F30">
        <w:rPr>
          <w:rFonts w:cs="TeXGyreTermes-Regular"/>
          <w:i/>
          <w:iCs/>
          <w:color w:val="000000" w:themeColor="text1"/>
          <w:lang w:val="es-ES"/>
        </w:rPr>
        <w:t>Ejemplos</w:t>
      </w:r>
      <w:r w:rsidRPr="00881F30">
        <w:rPr>
          <w:rFonts w:cs="TeXGyreTermes-Regular"/>
          <w:color w:val="000000" w:themeColor="text1"/>
          <w:lang w:val="es-ES"/>
        </w:rPr>
        <w:t>: MongoDB, CouchDB, Elasticsearch.</w:t>
      </w:r>
    </w:p>
    <w:p w14:paraId="3D0412A2"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Grafos:  </w:t>
      </w:r>
      <w:r w:rsidRPr="00881F30">
        <w:rPr>
          <w:rFonts w:cs="TeXGyreTermes-Regular"/>
          <w:color w:val="000000" w:themeColor="text1"/>
          <w:lang w:val="es-ES"/>
        </w:rPr>
        <w:t xml:space="preserve">Almacenan los datos en forma de un grafo, compuesto por nodos (objetos) y vértices (relaciones). Su principal objetivo es encontrar relaciones existentes entre los datos. </w:t>
      </w:r>
      <w:r w:rsidRPr="00881F30">
        <w:rPr>
          <w:rFonts w:cs="TeXGyreTermes-Regular"/>
          <w:i/>
          <w:iCs/>
          <w:color w:val="000000" w:themeColor="text1"/>
          <w:lang w:val="es-ES"/>
        </w:rPr>
        <w:t xml:space="preserve">Ejemplo: </w:t>
      </w:r>
      <w:r w:rsidRPr="00881F30">
        <w:rPr>
          <w:rFonts w:cs="TeXGyreTermes-Regular"/>
          <w:color w:val="000000" w:themeColor="text1"/>
          <w:lang w:val="es-ES"/>
        </w:rPr>
        <w:t>Neo4j.</w:t>
      </w:r>
    </w:p>
    <w:p w14:paraId="604BA18C" w14:textId="77777777" w:rsidR="003C134C" w:rsidRPr="00881F30" w:rsidRDefault="003C134C">
      <w:pPr>
        <w:spacing w:after="0" w:line="240" w:lineRule="auto"/>
        <w:jc w:val="center"/>
        <w:rPr>
          <w:rFonts w:cs="TeXGyreTermes-Regular"/>
          <w:color w:val="000000" w:themeColor="text1"/>
          <w:lang w:val="es-ES"/>
        </w:rPr>
      </w:pPr>
    </w:p>
    <w:p w14:paraId="508169C0" w14:textId="77777777" w:rsidR="003C134C" w:rsidRPr="00881F30" w:rsidRDefault="00416DCB">
      <w:pPr>
        <w:pStyle w:val="Ttulo2"/>
        <w:spacing w:before="0" w:after="0" w:line="240" w:lineRule="auto"/>
        <w:jc w:val="left"/>
        <w:rPr>
          <w:color w:val="000000" w:themeColor="text1"/>
        </w:rPr>
      </w:pPr>
      <w:bookmarkStart w:id="109" w:name="_Toc100827407"/>
      <w:bookmarkStart w:id="110" w:name="_Toc105754793"/>
      <w:r w:rsidRPr="00881F30">
        <w:rPr>
          <w:rFonts w:cs="TeXGyreTermes-Regular"/>
          <w:color w:val="000000" w:themeColor="text1"/>
        </w:rPr>
        <w:lastRenderedPageBreak/>
        <w:t>2</w:t>
      </w:r>
      <w:bookmarkStart w:id="111" w:name="_Toc44123382912"/>
      <w:bookmarkStart w:id="112" w:name="_Toc43996967612"/>
      <w:bookmarkStart w:id="113" w:name="_Toc43996854112"/>
      <w:bookmarkStart w:id="114" w:name="_Toc43755748912"/>
      <w:bookmarkStart w:id="115" w:name="_Toc43546215212"/>
      <w:bookmarkStart w:id="116" w:name="_Toc43546074512"/>
      <w:bookmarkStart w:id="117" w:name="_Toc43546006412"/>
      <w:bookmarkStart w:id="118" w:name="_Toc43545929012"/>
      <w:bookmarkStart w:id="119" w:name="_Toc43250468412"/>
      <w:bookmarkStart w:id="120" w:name="_Toc43224029512"/>
      <w:r w:rsidRPr="00881F30">
        <w:rPr>
          <w:rFonts w:cs="TeXGyreTermes-Regular"/>
          <w:color w:val="000000" w:themeColor="text1"/>
        </w:rPr>
        <w:t xml:space="preserve">.3. </w:t>
      </w:r>
      <w:bookmarkEnd w:id="111"/>
      <w:bookmarkEnd w:id="112"/>
      <w:bookmarkEnd w:id="113"/>
      <w:bookmarkEnd w:id="114"/>
      <w:bookmarkEnd w:id="115"/>
      <w:bookmarkEnd w:id="116"/>
      <w:bookmarkEnd w:id="117"/>
      <w:bookmarkEnd w:id="118"/>
      <w:bookmarkEnd w:id="119"/>
      <w:bookmarkEnd w:id="120"/>
      <w:r w:rsidRPr="00881F30">
        <w:rPr>
          <w:rFonts w:cs="TeXGyreTermes-Regular"/>
          <w:color w:val="000000" w:themeColor="text1"/>
        </w:rPr>
        <w:t>Visualización de datos para la toma de decisiones</w:t>
      </w:r>
      <w:bookmarkEnd w:id="109"/>
      <w:bookmarkEnd w:id="110"/>
    </w:p>
    <w:p w14:paraId="0FC2C830" w14:textId="77777777" w:rsidR="003C134C" w:rsidRPr="00881F30" w:rsidRDefault="003C134C">
      <w:pPr>
        <w:spacing w:after="0" w:line="240" w:lineRule="auto"/>
        <w:rPr>
          <w:rFonts w:cs="TeXGyreTermes-Regular"/>
          <w:color w:val="000000" w:themeColor="text1"/>
        </w:rPr>
      </w:pPr>
    </w:p>
    <w:p w14:paraId="3E86A052" w14:textId="5B884FE6"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De acuerdo a  </w:t>
      </w:r>
      <w:sdt>
        <w:sdtPr>
          <w:rPr>
            <w:color w:val="000000" w:themeColor="text1"/>
          </w:rPr>
          <w:id w:val="-454567023"/>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Bur19 \l 3082</w:instrText>
          </w:r>
          <w:r w:rsidRPr="00881F30">
            <w:rPr>
              <w:rFonts w:cs="TeXGyreTermes-Regular"/>
              <w:color w:val="000000" w:themeColor="text1"/>
            </w:rPr>
            <w:fldChar w:fldCharType="separate"/>
          </w:r>
          <w:r w:rsidR="00795B0E" w:rsidRPr="00795B0E">
            <w:rPr>
              <w:rFonts w:cs="TeXGyreTermes-Regular"/>
              <w:noProof/>
              <w:color w:val="000000" w:themeColor="text1"/>
            </w:rPr>
            <w:t>(Burnay, Dargam, &amp; Zarate, 2019)</w:t>
          </w:r>
          <w:r w:rsidRPr="00881F30">
            <w:rPr>
              <w:rFonts w:cs="TeXGyreTermes-Regular"/>
              <w:color w:val="000000" w:themeColor="text1"/>
            </w:rPr>
            <w:fldChar w:fldCharType="end"/>
          </w:r>
        </w:sdtContent>
      </w:sdt>
      <w:r w:rsidRPr="00881F30">
        <w:rPr>
          <w:rFonts w:cs="TeXGyreTermes-Regular"/>
          <w:color w:val="000000" w:themeColor="text1"/>
          <w:lang w:val="es-ES"/>
        </w:rPr>
        <w:t>, en la sociedad actual, diariamente líderes y administradores de cualquier compañía tienen el desafío de tomar decisiones, las mismas que resultan complejas bajo el escenario de contar con datos distribuidos y poco estructurados. Hoy en día, alguien que tome decisiones, difícilmente tendrá éxito en su propósito si estas se basan en la intuición y no en los propios datos que genera la organización.</w:t>
      </w:r>
    </w:p>
    <w:p w14:paraId="4DC13D2F" w14:textId="77777777" w:rsidR="003C134C" w:rsidRPr="00881F30" w:rsidRDefault="003C134C">
      <w:pPr>
        <w:spacing w:after="0"/>
        <w:rPr>
          <w:rFonts w:cs="TeXGyreTermes-Regular"/>
          <w:color w:val="000000" w:themeColor="text1"/>
          <w:lang w:val="es-ES"/>
        </w:rPr>
      </w:pPr>
    </w:p>
    <w:p w14:paraId="09551449"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Gracias a las tecnologías de la Información como la Inteligencia de Negocios (</w:t>
      </w:r>
      <w:r w:rsidRPr="00881F30">
        <w:rPr>
          <w:rFonts w:cs="TeXGyreTermes-Regular"/>
          <w:i/>
          <w:iCs/>
          <w:color w:val="000000" w:themeColor="text1"/>
          <w:lang w:val="es-ES"/>
        </w:rPr>
        <w:t>Business Intelligence</w:t>
      </w:r>
      <w:r w:rsidRPr="00881F30">
        <w:rPr>
          <w:rFonts w:cs="TeXGyreTermes-Regular"/>
          <w:color w:val="000000" w:themeColor="text1"/>
          <w:lang w:val="es-ES"/>
        </w:rPr>
        <w:t xml:space="preserve">) o el </w:t>
      </w:r>
      <w:r w:rsidRPr="00881F30">
        <w:rPr>
          <w:rFonts w:cs="TeXGyreTermes-Regular"/>
          <w:i/>
          <w:iCs/>
          <w:color w:val="000000" w:themeColor="text1"/>
          <w:lang w:val="es-ES"/>
        </w:rPr>
        <w:t>Big Data</w:t>
      </w:r>
      <w:r w:rsidRPr="00881F30">
        <w:rPr>
          <w:rFonts w:cs="TeXGyreTermes-Regular"/>
          <w:color w:val="000000" w:themeColor="text1"/>
          <w:lang w:val="es-ES"/>
        </w:rPr>
        <w:t xml:space="preserve">, los procesos de toma de decisiones resultan más fáciles y eficientes ya que a través de la consolidación de los datos y la generación de conocimiento, que es accesible empleando herramientas de visualización, se tiene una mejor compresión de la empresa y su entorno. </w:t>
      </w:r>
    </w:p>
    <w:p w14:paraId="1FF7F0B0" w14:textId="77777777" w:rsidR="003C134C" w:rsidRPr="00881F30" w:rsidRDefault="003C134C">
      <w:pPr>
        <w:spacing w:after="0"/>
        <w:rPr>
          <w:rFonts w:cs="TeXGyreTermes-Regular"/>
          <w:color w:val="000000" w:themeColor="text1"/>
          <w:lang w:val="es-ES"/>
        </w:rPr>
      </w:pPr>
    </w:p>
    <w:p w14:paraId="05D96450" w14:textId="17372606" w:rsidR="003C134C" w:rsidRPr="00881F30" w:rsidRDefault="00416DCB" w:rsidP="00E253F8">
      <w:pPr>
        <w:rPr>
          <w:rFonts w:cs="Arial"/>
          <w:color w:val="000000" w:themeColor="text1"/>
        </w:rPr>
      </w:pPr>
      <w:r w:rsidRPr="00881F30">
        <w:rPr>
          <w:color w:val="000000" w:themeColor="text1"/>
        </w:rPr>
        <w:t xml:space="preserve">Las herramientas de visualización de datos brindan un soporte importante para resolver un problema del negocio. Sin embargo, estas tienen como principal desafío el ser capaces de comunicar con claridad los resultados, despertando el interés y reflexión en el usuario para obtener conclusiones y estrategias válidas en la toma de decisiones. </w:t>
      </w:r>
      <w:sdt>
        <w:sdtPr>
          <w:rPr>
            <w:rFonts w:cs="Arial"/>
            <w:color w:val="000000" w:themeColor="text1"/>
          </w:rPr>
          <w:id w:val="1264423861"/>
          <w:citation/>
        </w:sdtPr>
        <w:sdtContent>
          <w:r w:rsidR="00E253F8" w:rsidRPr="00881F30">
            <w:rPr>
              <w:rFonts w:cs="Arial"/>
              <w:color w:val="000000" w:themeColor="text1"/>
            </w:rPr>
            <w:fldChar w:fldCharType="begin"/>
          </w:r>
          <w:r w:rsidR="00E253F8" w:rsidRPr="0010291F">
            <w:rPr>
              <w:rFonts w:cs="Arial"/>
              <w:color w:val="000000" w:themeColor="text1"/>
              <w:lang w:val="es-ES"/>
              <w:rPrChange w:id="121" w:author="Usuario de Microsoft Office" w:date="2022-05-23T19:14:00Z">
                <w:rPr>
                  <w:rFonts w:cs="Arial"/>
                  <w:color w:val="000000" w:themeColor="text1"/>
                  <w:lang w:val="en-US"/>
                </w:rPr>
              </w:rPrChange>
            </w:rPr>
            <w:instrText xml:space="preserve"> CITATION LiK16 \l 12298 </w:instrText>
          </w:r>
          <w:r w:rsidR="00E253F8" w:rsidRPr="00881F30">
            <w:rPr>
              <w:rFonts w:cs="Arial"/>
              <w:color w:val="000000" w:themeColor="text1"/>
            </w:rPr>
            <w:fldChar w:fldCharType="separate"/>
          </w:r>
          <w:r w:rsidR="00795B0E" w:rsidRPr="00795B0E">
            <w:rPr>
              <w:rFonts w:cs="Arial"/>
              <w:noProof/>
              <w:color w:val="000000" w:themeColor="text1"/>
              <w:lang w:val="es-ES"/>
            </w:rPr>
            <w:t>(Li, Tiwari, Alcock, &amp; Bermell-Garcia, 2016)</w:t>
          </w:r>
          <w:r w:rsidR="00E253F8" w:rsidRPr="00881F30">
            <w:rPr>
              <w:rFonts w:cs="Arial"/>
              <w:color w:val="000000" w:themeColor="text1"/>
            </w:rPr>
            <w:fldChar w:fldCharType="end"/>
          </w:r>
        </w:sdtContent>
      </w:sdt>
      <w:r w:rsidRPr="00881F30">
        <w:rPr>
          <w:color w:val="000000" w:themeColor="text1"/>
        </w:rPr>
        <w:t xml:space="preserve"> resalta el rol principal del diseño de reportes, que es proveer de información útil y no en crear gráficos estéticamente llamativos e irrelevantes que pueden conducir a la confusión e incomprensión.</w:t>
      </w:r>
    </w:p>
    <w:p w14:paraId="7FE9F267" w14:textId="77777777" w:rsidR="003C134C" w:rsidRPr="00881F30" w:rsidRDefault="003C134C">
      <w:pPr>
        <w:spacing w:after="0"/>
        <w:rPr>
          <w:rFonts w:cs="TeXGyreTermes-Regular"/>
          <w:color w:val="000000" w:themeColor="text1"/>
          <w:lang w:val="es-ES"/>
        </w:rPr>
      </w:pPr>
    </w:p>
    <w:p w14:paraId="4D05531A" w14:textId="08F3871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En ese sentido,  </w:t>
      </w:r>
      <w:sdt>
        <w:sdtPr>
          <w:rPr>
            <w:color w:val="000000" w:themeColor="text1"/>
          </w:rPr>
          <w:id w:val="-1530170791"/>
          <w:citation/>
        </w:sdtPr>
        <w:sdtContent>
          <w:r w:rsidRPr="00881F30">
            <w:rPr>
              <w:rFonts w:cs="TeXGyreTermes-Regular"/>
              <w:color w:val="000000" w:themeColor="text1"/>
              <w:lang w:val="es-ES"/>
            </w:rPr>
            <w:fldChar w:fldCharType="begin"/>
          </w:r>
          <w:r w:rsidRPr="00881F30">
            <w:rPr>
              <w:rFonts w:cs="TeXGyreTermes-Regular"/>
              <w:color w:val="000000" w:themeColor="text1"/>
            </w:rPr>
            <w:instrText>CITATION Jea17 \l 3082</w:instrText>
          </w:r>
          <w:r w:rsidRPr="00881F30">
            <w:rPr>
              <w:rFonts w:cs="TeXGyreTermes-Regular"/>
              <w:color w:val="000000" w:themeColor="text1"/>
            </w:rPr>
            <w:fldChar w:fldCharType="separate"/>
          </w:r>
          <w:r w:rsidR="00795B0E" w:rsidRPr="00795B0E">
            <w:rPr>
              <w:rFonts w:cs="TeXGyreTermes-Regular"/>
              <w:noProof/>
              <w:color w:val="000000" w:themeColor="text1"/>
            </w:rPr>
            <w:t>(Moore, 2017)</w:t>
          </w:r>
          <w:r w:rsidRPr="00881F30">
            <w:rPr>
              <w:rFonts w:cs="TeXGyreTermes-Regular"/>
              <w:color w:val="000000" w:themeColor="text1"/>
            </w:rPr>
            <w:fldChar w:fldCharType="end"/>
          </w:r>
        </w:sdtContent>
      </w:sdt>
      <w:r w:rsidRPr="00881F30">
        <w:rPr>
          <w:rFonts w:cs="TeXGyreTermes-Regular"/>
          <w:color w:val="000000" w:themeColor="text1"/>
          <w:lang w:val="es-ES"/>
        </w:rPr>
        <w:t xml:space="preserve"> </w:t>
      </w:r>
      <w:r w:rsidR="008A384B" w:rsidRPr="00881F30">
        <w:rPr>
          <w:rFonts w:cs="TeXGyreTermes-Regular"/>
          <w:color w:val="000000" w:themeColor="text1"/>
          <w:lang w:val="es-ES"/>
        </w:rPr>
        <w:t xml:space="preserve"> describe </w:t>
      </w:r>
      <w:r w:rsidRPr="00881F30">
        <w:rPr>
          <w:rFonts w:cs="TeXGyreTermes-Regular"/>
          <w:color w:val="000000" w:themeColor="text1"/>
          <w:lang w:val="es-ES"/>
        </w:rPr>
        <w:t>los principios para crear gráficos efectivos que coadyuven a una rápida interpretación de los datos representados.</w:t>
      </w:r>
      <w:r w:rsidR="008A384B" w:rsidRPr="00881F30">
        <w:rPr>
          <w:rFonts w:cs="TeXGyreTermes-Regular"/>
          <w:color w:val="000000" w:themeColor="text1"/>
          <w:lang w:val="es-ES"/>
        </w:rPr>
        <w:t xml:space="preserve"> La Tabla 1 detalla alguno</w:t>
      </w:r>
      <w:r w:rsidR="00AA443F" w:rsidRPr="00881F30">
        <w:rPr>
          <w:rFonts w:cs="TeXGyreTermes-Regular"/>
          <w:color w:val="000000" w:themeColor="text1"/>
          <w:lang w:val="es-ES"/>
        </w:rPr>
        <w:t>s</w:t>
      </w:r>
      <w:r w:rsidR="008A384B" w:rsidRPr="00881F30">
        <w:rPr>
          <w:rFonts w:cs="TeXGyreTermes-Regular"/>
          <w:color w:val="000000" w:themeColor="text1"/>
          <w:lang w:val="es-ES"/>
        </w:rPr>
        <w:t xml:space="preserve"> de esos principios y</w:t>
      </w:r>
      <w:r w:rsidR="00AA443F" w:rsidRPr="00881F30">
        <w:rPr>
          <w:rFonts w:cs="TeXGyreTermes-Regular"/>
          <w:color w:val="000000" w:themeColor="text1"/>
          <w:lang w:val="es-ES"/>
        </w:rPr>
        <w:t xml:space="preserve"> </w:t>
      </w:r>
      <w:r w:rsidR="007B268C" w:rsidRPr="00881F30">
        <w:rPr>
          <w:rFonts w:cs="TeXGyreTermes-Regular"/>
          <w:color w:val="000000" w:themeColor="text1"/>
          <w:lang w:val="es-ES"/>
        </w:rPr>
        <w:t>su explicación</w:t>
      </w:r>
      <w:r w:rsidR="008A384B" w:rsidRPr="00881F30">
        <w:rPr>
          <w:rFonts w:cs="TeXGyreTermes-Regular"/>
          <w:color w:val="000000" w:themeColor="text1"/>
          <w:lang w:val="es-ES"/>
        </w:rPr>
        <w:t xml:space="preserve"> </w:t>
      </w:r>
      <w:r w:rsidR="00AA443F" w:rsidRPr="00881F30">
        <w:rPr>
          <w:rFonts w:cs="TeXGyreTermes-Regular"/>
          <w:color w:val="000000" w:themeColor="text1"/>
          <w:lang w:val="es-ES"/>
        </w:rPr>
        <w:t>para la generación de gráficos efectivos.</w:t>
      </w:r>
    </w:p>
    <w:p w14:paraId="6051E5AF" w14:textId="77777777" w:rsidR="003C134C" w:rsidRPr="00881F30" w:rsidRDefault="003C134C">
      <w:pPr>
        <w:spacing w:after="0"/>
        <w:rPr>
          <w:rFonts w:cs="TeXGyreTermes-Regular"/>
          <w:color w:val="000000" w:themeColor="text1"/>
          <w:lang w:val="es-ES"/>
        </w:rPr>
      </w:pPr>
    </w:p>
    <w:p w14:paraId="40E5513A" w14:textId="03BB6989" w:rsidR="003C134C" w:rsidRPr="00421697" w:rsidRDefault="00416DCB">
      <w:pPr>
        <w:pStyle w:val="Descripcin"/>
        <w:keepNext/>
        <w:rPr>
          <w:color w:val="000000" w:themeColor="text1"/>
        </w:rPr>
      </w:pPr>
      <w:bookmarkStart w:id="122" w:name="_Toc100827421"/>
      <w:bookmarkStart w:id="123" w:name="_Toc105754835"/>
      <w:r w:rsidRPr="00421697">
        <w:rPr>
          <w:color w:val="000000" w:themeColor="text1"/>
        </w:rPr>
        <w:t xml:space="preserve">Tabla </w:t>
      </w:r>
      <w:r w:rsidRPr="00421697">
        <w:rPr>
          <w:color w:val="000000" w:themeColor="text1"/>
        </w:rPr>
        <w:fldChar w:fldCharType="begin"/>
      </w:r>
      <w:r w:rsidRPr="00421697">
        <w:rPr>
          <w:color w:val="000000" w:themeColor="text1"/>
        </w:rPr>
        <w:instrText>SEQ Tabla \* ARABIC</w:instrText>
      </w:r>
      <w:r w:rsidRPr="00421697">
        <w:rPr>
          <w:color w:val="000000" w:themeColor="text1"/>
        </w:rPr>
        <w:fldChar w:fldCharType="separate"/>
      </w:r>
      <w:r w:rsidR="000237F2">
        <w:rPr>
          <w:noProof/>
          <w:color w:val="000000" w:themeColor="text1"/>
        </w:rPr>
        <w:t>1</w:t>
      </w:r>
      <w:r w:rsidRPr="00421697">
        <w:rPr>
          <w:color w:val="000000" w:themeColor="text1"/>
        </w:rPr>
        <w:fldChar w:fldCharType="end"/>
      </w:r>
      <w:r w:rsidRPr="00421697">
        <w:rPr>
          <w:color w:val="000000" w:themeColor="text1"/>
        </w:rPr>
        <w:t xml:space="preserve"> Principios de un Gráfico Efectivo</w:t>
      </w:r>
      <w:bookmarkEnd w:id="122"/>
      <w:bookmarkEnd w:id="123"/>
    </w:p>
    <w:tbl>
      <w:tblPr>
        <w:tblStyle w:val="Tablaconcuadrcula"/>
        <w:tblW w:w="9060" w:type="dxa"/>
        <w:tblLook w:val="04A0" w:firstRow="1" w:lastRow="0" w:firstColumn="1" w:lastColumn="0" w:noHBand="0" w:noVBand="1"/>
      </w:tblPr>
      <w:tblGrid>
        <w:gridCol w:w="2971"/>
        <w:gridCol w:w="6089"/>
      </w:tblGrid>
      <w:tr w:rsidR="00881F30" w:rsidRPr="00881F30" w14:paraId="4771F458" w14:textId="77777777">
        <w:tc>
          <w:tcPr>
            <w:tcW w:w="2971" w:type="dxa"/>
            <w:shd w:val="clear" w:color="auto" w:fill="auto"/>
          </w:tcPr>
          <w:p w14:paraId="3869F211"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Principio</w:t>
            </w:r>
          </w:p>
        </w:tc>
        <w:tc>
          <w:tcPr>
            <w:tcW w:w="6088" w:type="dxa"/>
            <w:shd w:val="clear" w:color="auto" w:fill="auto"/>
          </w:tcPr>
          <w:p w14:paraId="53784167"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 xml:space="preserve">Explicación </w:t>
            </w:r>
          </w:p>
        </w:tc>
      </w:tr>
      <w:tr w:rsidR="00881F30" w:rsidRPr="00881F30" w14:paraId="03BB3117" w14:textId="77777777">
        <w:tc>
          <w:tcPr>
            <w:tcW w:w="2971" w:type="dxa"/>
            <w:shd w:val="clear" w:color="auto" w:fill="auto"/>
          </w:tcPr>
          <w:p w14:paraId="79B7AB5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Compatibilidad de Aproximación </w:t>
            </w:r>
          </w:p>
        </w:tc>
        <w:tc>
          <w:tcPr>
            <w:tcW w:w="6088" w:type="dxa"/>
            <w:shd w:val="clear" w:color="auto" w:fill="auto"/>
          </w:tcPr>
          <w:p w14:paraId="1634D42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Las tareas más integradas (relacionadas) se facilitan por gráficos con alta proximidad visual, mientras que tareas más aisladas o independientes son facilitadas por gráficas con baja proximidad visual.</w:t>
            </w:r>
          </w:p>
        </w:tc>
      </w:tr>
      <w:tr w:rsidR="00881F30" w:rsidRPr="00881F30" w14:paraId="4FDB91EE" w14:textId="77777777">
        <w:tc>
          <w:tcPr>
            <w:tcW w:w="2971" w:type="dxa"/>
            <w:shd w:val="clear" w:color="auto" w:fill="auto"/>
          </w:tcPr>
          <w:p w14:paraId="3F56E1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Relevancia de Gráficos</w:t>
            </w:r>
          </w:p>
        </w:tc>
        <w:tc>
          <w:tcPr>
            <w:tcW w:w="6088" w:type="dxa"/>
            <w:shd w:val="clear" w:color="auto" w:fill="auto"/>
          </w:tcPr>
          <w:p w14:paraId="03222469"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Presentar únicamente la información que se necesita, ni más ni menos.</w:t>
            </w:r>
          </w:p>
        </w:tc>
      </w:tr>
      <w:tr w:rsidR="00881F30" w:rsidRPr="00881F30" w14:paraId="0051686C" w14:textId="77777777">
        <w:tc>
          <w:tcPr>
            <w:tcW w:w="2971" w:type="dxa"/>
            <w:shd w:val="clear" w:color="auto" w:fill="auto"/>
          </w:tcPr>
          <w:p w14:paraId="357A43B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aprehensión y discriminación</w:t>
            </w:r>
          </w:p>
        </w:tc>
        <w:tc>
          <w:tcPr>
            <w:tcW w:w="6088" w:type="dxa"/>
            <w:shd w:val="clear" w:color="auto" w:fill="auto"/>
          </w:tcPr>
          <w:p w14:paraId="2E855FD6"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Un gráfico visual tiene que ser exactamente percibido. Uso de animaciones visuales que sean comprensibles y dimensiones visuales que sean juzgadas con precisión.</w:t>
            </w:r>
          </w:p>
          <w:p w14:paraId="4DBA54BB"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Gráficos visuales que muestren la diferencia de dos variables deben ser lo suficientemente claros para que muestren esa diferencia.</w:t>
            </w:r>
          </w:p>
        </w:tc>
      </w:tr>
      <w:tr w:rsidR="00881F30" w:rsidRPr="00881F30" w14:paraId="3E64596D" w14:textId="77777777">
        <w:tc>
          <w:tcPr>
            <w:tcW w:w="2971" w:type="dxa"/>
            <w:shd w:val="clear" w:color="auto" w:fill="auto"/>
          </w:tcPr>
          <w:p w14:paraId="4E1FAC9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Principio de compatibilidad</w:t>
            </w:r>
          </w:p>
        </w:tc>
        <w:tc>
          <w:tcPr>
            <w:tcW w:w="6088" w:type="dxa"/>
            <w:shd w:val="clear" w:color="auto" w:fill="auto"/>
          </w:tcPr>
          <w:p w14:paraId="302CB68F"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Los gráficos deben ser compatibles con la información que se representa</w:t>
            </w:r>
          </w:p>
        </w:tc>
      </w:tr>
      <w:tr w:rsidR="00881F30" w:rsidRPr="00881F30" w14:paraId="3DD4DEBA" w14:textId="77777777">
        <w:tc>
          <w:tcPr>
            <w:tcW w:w="2971" w:type="dxa"/>
            <w:shd w:val="clear" w:color="auto" w:fill="auto"/>
          </w:tcPr>
          <w:p w14:paraId="2AC77D6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prominencia y cambio de información </w:t>
            </w:r>
          </w:p>
        </w:tc>
        <w:tc>
          <w:tcPr>
            <w:tcW w:w="6088" w:type="dxa"/>
            <w:shd w:val="clear" w:color="auto" w:fill="auto"/>
          </w:tcPr>
          <w:p w14:paraId="42225A8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Diseños gráficos que se enfoquen en la información más relevante.</w:t>
            </w:r>
          </w:p>
          <w:p w14:paraId="3AF75717"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Evitar grandes cambios en propiedades de un gráfico que no tenga información.</w:t>
            </w:r>
          </w:p>
        </w:tc>
      </w:tr>
      <w:tr w:rsidR="00881F30" w:rsidRPr="00881F30" w14:paraId="517B68AA" w14:textId="77777777">
        <w:tc>
          <w:tcPr>
            <w:tcW w:w="2971" w:type="dxa"/>
            <w:shd w:val="clear" w:color="auto" w:fill="auto"/>
          </w:tcPr>
          <w:p w14:paraId="2A71697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conocimiento apropiado</w:t>
            </w:r>
          </w:p>
        </w:tc>
        <w:tc>
          <w:tcPr>
            <w:tcW w:w="6088" w:type="dxa"/>
            <w:shd w:val="clear" w:color="auto" w:fill="auto"/>
          </w:tcPr>
          <w:p w14:paraId="5BE73F7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Asegurar que el usuario tenga el suficiente conocimiento para entender la data representada.</w:t>
            </w:r>
          </w:p>
        </w:tc>
      </w:tr>
      <w:tr w:rsidR="003C134C" w:rsidRPr="00881F30" w14:paraId="52476AAD" w14:textId="77777777">
        <w:tc>
          <w:tcPr>
            <w:tcW w:w="2971" w:type="dxa"/>
            <w:shd w:val="clear" w:color="auto" w:fill="auto"/>
          </w:tcPr>
          <w:p w14:paraId="066B1B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del momento visual</w:t>
            </w:r>
          </w:p>
        </w:tc>
        <w:tc>
          <w:tcPr>
            <w:tcW w:w="6088" w:type="dxa"/>
            <w:shd w:val="clear" w:color="auto" w:fill="auto"/>
          </w:tcPr>
          <w:p w14:paraId="56172DDD"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Desarrollar gráficos de una forma consistente y proveer a los usuarios de ayudas para hacer conexiones referenciales entre las gráficas, evitando la desorientación en visualizaciones animadas e interactivas.</w:t>
            </w:r>
          </w:p>
        </w:tc>
      </w:tr>
    </w:tbl>
    <w:p w14:paraId="18D43E33" w14:textId="77777777" w:rsidR="003C134C" w:rsidRPr="00881F30" w:rsidRDefault="003C134C">
      <w:pPr>
        <w:spacing w:after="0"/>
        <w:rPr>
          <w:rFonts w:cs="TeXGyreTermes-Regular"/>
          <w:color w:val="000000" w:themeColor="text1"/>
          <w:lang w:val="es-ES"/>
        </w:rPr>
      </w:pPr>
    </w:p>
    <w:p w14:paraId="2162EBB8" w14:textId="77777777" w:rsidR="003C134C" w:rsidRPr="00881F30" w:rsidRDefault="00416DCB">
      <w:pPr>
        <w:spacing w:after="0"/>
        <w:jc w:val="center"/>
        <w:rPr>
          <w:color w:val="000000" w:themeColor="text1"/>
          <w:sz w:val="18"/>
          <w:szCs w:val="18"/>
          <w:lang w:val="en-US"/>
        </w:rPr>
      </w:pPr>
      <w:r w:rsidRPr="00881F30">
        <w:rPr>
          <w:b/>
          <w:color w:val="000000" w:themeColor="text1"/>
          <w:sz w:val="18"/>
          <w:szCs w:val="18"/>
          <w:lang w:val="en-US"/>
        </w:rPr>
        <w:t>Fuente:</w:t>
      </w:r>
      <w:r w:rsidRPr="00881F30">
        <w:rPr>
          <w:color w:val="000000" w:themeColor="text1"/>
          <w:sz w:val="18"/>
          <w:szCs w:val="18"/>
          <w:lang w:val="en-US"/>
        </w:rPr>
        <w:t xml:space="preserve"> Traducido y adaptado de Jeanne Moore, Data Visualization in Support of Executive Decision Making</w:t>
      </w:r>
    </w:p>
    <w:p w14:paraId="6AF9A65E" w14:textId="77777777" w:rsidR="003C134C" w:rsidRPr="00881F30" w:rsidRDefault="003C134C">
      <w:pPr>
        <w:spacing w:after="0"/>
        <w:rPr>
          <w:rFonts w:cs="TeXGyreTermes-Regular"/>
          <w:color w:val="000000" w:themeColor="text1"/>
          <w:lang w:val="en-US"/>
        </w:rPr>
      </w:pPr>
    </w:p>
    <w:p w14:paraId="06704AA7"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En adición a los criterios expresados, los usuarios buscan que los gráficos sean claros y precisos con una visualización desde varios puntos de vista de una forma dinámica, presentando los datos con criterios de integridad, accesibilidad y velocidad.</w:t>
      </w:r>
    </w:p>
    <w:p w14:paraId="1CECAEBA" w14:textId="77777777" w:rsidR="003C134C" w:rsidRPr="00881F30" w:rsidRDefault="003C134C">
      <w:pPr>
        <w:spacing w:after="0"/>
        <w:rPr>
          <w:color w:val="000000" w:themeColor="text1"/>
        </w:rPr>
      </w:pPr>
    </w:p>
    <w:p w14:paraId="3EF7E90A" w14:textId="77777777" w:rsidR="003C134C" w:rsidRPr="00881F30" w:rsidRDefault="00416DCB">
      <w:pPr>
        <w:pStyle w:val="Ttulo2"/>
        <w:spacing w:before="0" w:after="0" w:line="240" w:lineRule="auto"/>
        <w:rPr>
          <w:color w:val="000000" w:themeColor="text1"/>
        </w:rPr>
      </w:pPr>
      <w:bookmarkStart w:id="124" w:name="_Toc100827408"/>
      <w:bookmarkStart w:id="125" w:name="_Toc105754794"/>
      <w:r w:rsidRPr="00881F30">
        <w:rPr>
          <w:rFonts w:cs="TeXGyreTermes-Regular"/>
          <w:color w:val="000000" w:themeColor="text1"/>
        </w:rPr>
        <w:t xml:space="preserve">2.4. </w:t>
      </w:r>
      <w:r w:rsidRPr="00881F30">
        <w:rPr>
          <w:color w:val="000000" w:themeColor="text1"/>
        </w:rPr>
        <w:t>Herramientas de aprendizaje automático para clusterización</w:t>
      </w:r>
      <w:bookmarkEnd w:id="124"/>
      <w:r w:rsidRPr="00881F30">
        <w:rPr>
          <w:color w:val="000000" w:themeColor="text1"/>
        </w:rPr>
        <w:t>: Scikit-Learn</w:t>
      </w:r>
      <w:bookmarkEnd w:id="125"/>
    </w:p>
    <w:p w14:paraId="47B40BCF" w14:textId="77777777" w:rsidR="003C134C" w:rsidRPr="00881F30" w:rsidRDefault="003C134C">
      <w:pPr>
        <w:tabs>
          <w:tab w:val="left" w:pos="2175"/>
        </w:tabs>
        <w:spacing w:after="0"/>
        <w:jc w:val="left"/>
        <w:rPr>
          <w:color w:val="000000" w:themeColor="text1"/>
        </w:rPr>
      </w:pPr>
    </w:p>
    <w:p w14:paraId="6135E29B" w14:textId="0691CC87" w:rsidR="003C134C" w:rsidRPr="00881F30" w:rsidRDefault="00416DCB">
      <w:pPr>
        <w:tabs>
          <w:tab w:val="left" w:pos="2175"/>
        </w:tabs>
        <w:spacing w:after="0"/>
        <w:rPr>
          <w:color w:val="000000" w:themeColor="text1"/>
        </w:rPr>
      </w:pPr>
      <w:r w:rsidRPr="00881F30">
        <w:rPr>
          <w:color w:val="000000" w:themeColor="text1"/>
        </w:rPr>
        <w:t>Python, unos de los lenguajes más populares en el mundo de la computación científica, ofrece un conjunto de módulos para el desarrollo de algoritmos y análisis de datos</w:t>
      </w:r>
      <w:sdt>
        <w:sdtPr>
          <w:rPr>
            <w:color w:val="000000" w:themeColor="text1"/>
          </w:rPr>
          <w:id w:val="465547572"/>
          <w:citation/>
        </w:sdtPr>
        <w:sdtContent>
          <w:r w:rsidRPr="00881F30">
            <w:rPr>
              <w:color w:val="000000" w:themeColor="text1"/>
            </w:rPr>
            <w:fldChar w:fldCharType="begin"/>
          </w:r>
          <w:r w:rsidRPr="00881F30">
            <w:rPr>
              <w:color w:val="000000" w:themeColor="text1"/>
            </w:rPr>
            <w:instrText>CITATION Ped11 \l 3082</w:instrText>
          </w:r>
          <w:r w:rsidRPr="00881F30">
            <w:rPr>
              <w:color w:val="000000" w:themeColor="text1"/>
            </w:rPr>
            <w:fldChar w:fldCharType="separate"/>
          </w:r>
          <w:r w:rsidR="00795B0E">
            <w:rPr>
              <w:noProof/>
              <w:color w:val="000000" w:themeColor="text1"/>
            </w:rPr>
            <w:t xml:space="preserve"> </w:t>
          </w:r>
          <w:r w:rsidR="00795B0E" w:rsidRPr="00795B0E">
            <w:rPr>
              <w:noProof/>
              <w:color w:val="000000" w:themeColor="text1"/>
            </w:rPr>
            <w:t>(Pedregosa, Varoquaux, &amp; Gramfort, 2011)</w:t>
          </w:r>
          <w:r w:rsidRPr="00881F30">
            <w:rPr>
              <w:color w:val="000000" w:themeColor="text1"/>
            </w:rPr>
            <w:fldChar w:fldCharType="end"/>
          </w:r>
        </w:sdtContent>
      </w:sdt>
      <w:r w:rsidRPr="00881F30">
        <w:rPr>
          <w:color w:val="000000" w:themeColor="text1"/>
        </w:rPr>
        <w:t xml:space="preserve">, cuenta con el módulo Scikit-Learn, el cual integra un amplio conjunto de algoritmos de </w:t>
      </w:r>
      <w:r w:rsidRPr="00881F30">
        <w:rPr>
          <w:i/>
          <w:iCs/>
          <w:color w:val="000000" w:themeColor="text1"/>
        </w:rPr>
        <w:t>Machine Learning</w:t>
      </w:r>
      <w:r w:rsidRPr="00881F30">
        <w:rPr>
          <w:color w:val="000000" w:themeColor="text1"/>
        </w:rPr>
        <w:t xml:space="preserve"> para la resolución de problemas supervisados y no supervisados.</w:t>
      </w:r>
    </w:p>
    <w:p w14:paraId="6B434F6A" w14:textId="77777777" w:rsidR="003C134C" w:rsidRPr="00881F30" w:rsidRDefault="003C134C">
      <w:pPr>
        <w:tabs>
          <w:tab w:val="left" w:pos="2175"/>
        </w:tabs>
        <w:spacing w:after="0"/>
        <w:rPr>
          <w:color w:val="000000" w:themeColor="text1"/>
        </w:rPr>
      </w:pPr>
    </w:p>
    <w:p w14:paraId="104A800F" w14:textId="77777777" w:rsidR="003C134C" w:rsidRPr="00881F30" w:rsidRDefault="00416DCB">
      <w:pPr>
        <w:tabs>
          <w:tab w:val="left" w:pos="2175"/>
        </w:tabs>
        <w:spacing w:after="0"/>
        <w:rPr>
          <w:color w:val="000000" w:themeColor="text1"/>
        </w:rPr>
      </w:pPr>
      <w:r w:rsidRPr="00881F30">
        <w:rPr>
          <w:color w:val="000000" w:themeColor="text1"/>
        </w:rPr>
        <w:t>Scikit-Learn es un paquete de propósito general, basado en las librerías como Numpy (estructura de datos), Spicy (algebra lineal) y Cython (conectividad con C), ofreciendo soluciones para escenarios comerciales y académicos. Scikit-Learn cuenta con las siguientes características:</w:t>
      </w:r>
    </w:p>
    <w:p w14:paraId="151F7E5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Calidad de código y simplicidad</w:t>
      </w:r>
    </w:p>
    <w:p w14:paraId="743DAC1C"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Soporte comunitario </w:t>
      </w:r>
    </w:p>
    <w:p w14:paraId="7D00A155"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Documentación oficial</w:t>
      </w:r>
    </w:p>
    <w:p w14:paraId="1C3A412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Libertad para su uso </w:t>
      </w:r>
    </w:p>
    <w:p w14:paraId="01E13D39"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lastRenderedPageBreak/>
        <w:t>Multiplataforma (Windows, Linux)</w:t>
      </w:r>
    </w:p>
    <w:p w14:paraId="38F669F5" w14:textId="77777777" w:rsidR="003C134C" w:rsidRPr="00881F30" w:rsidRDefault="003C134C">
      <w:pPr>
        <w:tabs>
          <w:tab w:val="left" w:pos="2175"/>
        </w:tabs>
        <w:spacing w:after="0"/>
        <w:rPr>
          <w:color w:val="000000" w:themeColor="text1"/>
        </w:rPr>
      </w:pPr>
    </w:p>
    <w:p w14:paraId="604BA2F6" w14:textId="77777777" w:rsidR="003C134C" w:rsidRPr="00881F30" w:rsidRDefault="00416DCB">
      <w:pPr>
        <w:tabs>
          <w:tab w:val="left" w:pos="2175"/>
        </w:tabs>
        <w:spacing w:after="0"/>
        <w:rPr>
          <w:color w:val="000000" w:themeColor="text1"/>
        </w:rPr>
      </w:pPr>
      <w:r w:rsidRPr="00881F30">
        <w:rPr>
          <w:color w:val="000000" w:themeColor="text1"/>
        </w:rPr>
        <w:t>Entre de los modelos que Scikit-Learn ofrece soporte se encuentran los algoritmos No Supervisados, quienes a través de un grupo de datos no etiquetados buscan una apropiada representación de su distribución. Dentro de estos se encuentra la clusterización, cuya misión es limitar dentro de un clúster aquellas instancias cuyas características o atributos son similares, a la vez que estas deben estar separadas del resto de instancias.</w:t>
      </w:r>
    </w:p>
    <w:p w14:paraId="50B7A8BC" w14:textId="77777777" w:rsidR="003C134C" w:rsidRPr="00881F30" w:rsidRDefault="003C134C">
      <w:pPr>
        <w:tabs>
          <w:tab w:val="left" w:pos="2175"/>
        </w:tabs>
        <w:spacing w:after="0"/>
        <w:rPr>
          <w:color w:val="000000" w:themeColor="text1"/>
        </w:rPr>
      </w:pPr>
    </w:p>
    <w:p w14:paraId="30D10752" w14:textId="77777777" w:rsidR="003C134C" w:rsidRPr="00881F30" w:rsidRDefault="00416DCB">
      <w:pPr>
        <w:tabs>
          <w:tab w:val="left" w:pos="2175"/>
        </w:tabs>
        <w:spacing w:after="0"/>
        <w:rPr>
          <w:color w:val="000000" w:themeColor="text1"/>
        </w:rPr>
      </w:pPr>
      <w:r w:rsidRPr="00881F30">
        <w:rPr>
          <w:color w:val="000000" w:themeColor="text1"/>
        </w:rPr>
        <w:t>Uno de los métodos de clusterización más conocidos es K-Means, el cual se basa en un grupo inicial de centroides, más adelante se procede con un ciclo repetitivo donde se asigna cada instancia al punto más cercano, y se recalcula los nuevos centroides, tomando la media de todas las instancias asignadas a los anteriores centroides; este proceso se da hasta alcanzar la convergencia (los nuevos centroides no cambian con respecto a los anteriores).</w:t>
      </w:r>
    </w:p>
    <w:p w14:paraId="5E129227" w14:textId="77777777" w:rsidR="003C134C" w:rsidRPr="00881F30" w:rsidRDefault="003C134C">
      <w:pPr>
        <w:tabs>
          <w:tab w:val="left" w:pos="2175"/>
        </w:tabs>
        <w:spacing w:after="0"/>
        <w:rPr>
          <w:color w:val="000000" w:themeColor="text1"/>
        </w:rPr>
      </w:pPr>
    </w:p>
    <w:p w14:paraId="5A645FB1" w14:textId="77777777" w:rsidR="003C134C" w:rsidRPr="00881F30" w:rsidRDefault="003C134C">
      <w:pPr>
        <w:tabs>
          <w:tab w:val="left" w:pos="2175"/>
        </w:tabs>
        <w:spacing w:after="0"/>
        <w:rPr>
          <w:color w:val="000000" w:themeColor="text1"/>
        </w:rPr>
      </w:pPr>
    </w:p>
    <w:p w14:paraId="57B7F6EB" w14:textId="77777777" w:rsidR="003C134C" w:rsidRPr="00881F30" w:rsidRDefault="00416DCB">
      <w:pPr>
        <w:pStyle w:val="Ttulo2"/>
        <w:spacing w:before="0" w:after="0" w:line="240" w:lineRule="auto"/>
        <w:rPr>
          <w:color w:val="000000" w:themeColor="text1"/>
        </w:rPr>
      </w:pPr>
      <w:bookmarkStart w:id="126" w:name="_Toc105754795"/>
      <w:r w:rsidRPr="00881F30">
        <w:rPr>
          <w:rFonts w:cs="TeXGyreTermes-Regular"/>
          <w:color w:val="000000" w:themeColor="text1"/>
        </w:rPr>
        <w:t xml:space="preserve">2.5. </w:t>
      </w:r>
      <w:r w:rsidRPr="00881F30">
        <w:rPr>
          <w:color w:val="000000" w:themeColor="text1"/>
        </w:rPr>
        <w:t>Casos de Uso</w:t>
      </w:r>
      <w:bookmarkEnd w:id="126"/>
    </w:p>
    <w:p w14:paraId="47888B9C" w14:textId="77777777" w:rsidR="003C134C" w:rsidRPr="00881F30" w:rsidRDefault="003C134C">
      <w:pPr>
        <w:tabs>
          <w:tab w:val="left" w:pos="2175"/>
        </w:tabs>
        <w:spacing w:after="0"/>
        <w:rPr>
          <w:color w:val="000000" w:themeColor="text1"/>
        </w:rPr>
      </w:pPr>
    </w:p>
    <w:p w14:paraId="5C60AB46" w14:textId="77777777" w:rsidR="003C134C" w:rsidRPr="00881F30" w:rsidRDefault="00416DCB">
      <w:pPr>
        <w:tabs>
          <w:tab w:val="left" w:pos="2175"/>
        </w:tabs>
        <w:spacing w:after="0"/>
        <w:rPr>
          <w:color w:val="000000" w:themeColor="text1"/>
        </w:rPr>
      </w:pPr>
      <w:r w:rsidRPr="00881F30">
        <w:rPr>
          <w:color w:val="000000" w:themeColor="text1"/>
        </w:rPr>
        <w:t>Tomando como punto de partida la literatura citada previamente, donde se detalla arquitecturas y tecnologías existentes para la captura, análisis y visualización de datos, el siguiente apartado describe algunos casos de uso reales de soluciones similares a la arquitectura propuesta en este TFM:</w:t>
      </w:r>
    </w:p>
    <w:p w14:paraId="039780D6"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Arquitectura Kappa para soluciones </w:t>
      </w:r>
      <w:r w:rsidRPr="00881F30">
        <w:rPr>
          <w:i/>
          <w:iCs/>
          <w:color w:val="000000" w:themeColor="text1"/>
        </w:rPr>
        <w:t>Big Data</w:t>
      </w:r>
      <w:r w:rsidRPr="00881F30">
        <w:rPr>
          <w:color w:val="000000" w:themeColor="text1"/>
        </w:rPr>
        <w:t xml:space="preserve"> en tiempo real, con Kafka como su actor principal.</w:t>
      </w:r>
    </w:p>
    <w:p w14:paraId="66365480"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Procesamiento de datos masivos a través de Apache Spark</w:t>
      </w:r>
    </w:p>
    <w:p w14:paraId="4D54ACA2"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Persistencia y reportería en tiempo real con ELK (</w:t>
      </w:r>
      <w:r w:rsidRPr="00881F30">
        <w:rPr>
          <w:b/>
          <w:bCs/>
          <w:color w:val="000000" w:themeColor="text1"/>
          <w:szCs w:val="18"/>
          <w:lang w:val="es-ES"/>
        </w:rPr>
        <w:t>E</w:t>
      </w:r>
      <w:r w:rsidRPr="00881F30">
        <w:rPr>
          <w:color w:val="000000" w:themeColor="text1"/>
          <w:szCs w:val="18"/>
          <w:lang w:val="es-ES"/>
        </w:rPr>
        <w:t xml:space="preserve">lasticsearch, </w:t>
      </w:r>
      <w:r w:rsidRPr="00881F30">
        <w:rPr>
          <w:b/>
          <w:bCs/>
          <w:color w:val="000000" w:themeColor="text1"/>
          <w:szCs w:val="18"/>
          <w:lang w:val="es-ES"/>
        </w:rPr>
        <w:t>L</w:t>
      </w:r>
      <w:r w:rsidRPr="00881F30">
        <w:rPr>
          <w:color w:val="000000" w:themeColor="text1"/>
          <w:szCs w:val="18"/>
          <w:lang w:val="es-ES"/>
        </w:rPr>
        <w:t xml:space="preserve">ogstash y </w:t>
      </w:r>
      <w:r w:rsidRPr="00881F30">
        <w:rPr>
          <w:b/>
          <w:bCs/>
          <w:color w:val="000000" w:themeColor="text1"/>
          <w:szCs w:val="18"/>
          <w:lang w:val="es-ES"/>
        </w:rPr>
        <w:t>K</w:t>
      </w:r>
      <w:r w:rsidRPr="00881F30">
        <w:rPr>
          <w:color w:val="000000" w:themeColor="text1"/>
          <w:szCs w:val="18"/>
          <w:lang w:val="es-ES"/>
        </w:rPr>
        <w:t>ibana</w:t>
      </w:r>
      <w:r w:rsidRPr="00881F30">
        <w:rPr>
          <w:color w:val="000000" w:themeColor="text1"/>
        </w:rPr>
        <w:t>)</w:t>
      </w:r>
    </w:p>
    <w:p w14:paraId="446F9F8A" w14:textId="778BA1F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Algoritmos de aprendizaje de máquina mediante </w:t>
      </w:r>
      <w:r w:rsidR="00A60250" w:rsidRPr="00881F30">
        <w:rPr>
          <w:color w:val="000000" w:themeColor="text1"/>
        </w:rPr>
        <w:t>Python</w:t>
      </w:r>
      <w:r w:rsidRPr="00881F30">
        <w:rPr>
          <w:color w:val="000000" w:themeColor="text1"/>
        </w:rPr>
        <w:t xml:space="preserve">: </w:t>
      </w:r>
      <w:r w:rsidR="00A60250" w:rsidRPr="00881F30">
        <w:rPr>
          <w:color w:val="000000" w:themeColor="text1"/>
        </w:rPr>
        <w:t>S</w:t>
      </w:r>
      <w:r w:rsidRPr="00881F30">
        <w:rPr>
          <w:color w:val="000000" w:themeColor="text1"/>
        </w:rPr>
        <w:t>cikit-learn.</w:t>
      </w:r>
    </w:p>
    <w:p w14:paraId="09483F10" w14:textId="77777777" w:rsidR="003C134C" w:rsidRPr="00881F30" w:rsidRDefault="003C134C">
      <w:pPr>
        <w:tabs>
          <w:tab w:val="left" w:pos="2175"/>
        </w:tabs>
        <w:spacing w:after="0"/>
        <w:rPr>
          <w:color w:val="000000" w:themeColor="text1"/>
        </w:rPr>
      </w:pPr>
    </w:p>
    <w:p w14:paraId="33A7F8B1" w14:textId="77777777" w:rsidR="003C134C" w:rsidRPr="00881F30" w:rsidRDefault="00416DCB">
      <w:pPr>
        <w:pStyle w:val="Ttulo3"/>
        <w:rPr>
          <w:rFonts w:cs="TeXGyreTermes-Regular"/>
          <w:color w:val="000000" w:themeColor="text1"/>
          <w:lang w:val="es-ES"/>
        </w:rPr>
      </w:pPr>
      <w:bookmarkStart w:id="127" w:name="_Toc105754796"/>
      <w:r w:rsidRPr="00881F30">
        <w:rPr>
          <w:rFonts w:cs="TeXGyreTermes-Regular"/>
          <w:color w:val="000000" w:themeColor="text1"/>
          <w:lang w:val="es-ES"/>
        </w:rPr>
        <w:t>2.5.1 Arquitectura Kappa: Uber</w:t>
      </w:r>
      <w:bookmarkEnd w:id="127"/>
    </w:p>
    <w:p w14:paraId="4DFC7AC3" w14:textId="77777777" w:rsidR="003C134C" w:rsidRPr="00881F30" w:rsidRDefault="00416DCB">
      <w:pPr>
        <w:rPr>
          <w:color w:val="000000" w:themeColor="text1"/>
          <w:lang w:val="es-ES"/>
        </w:rPr>
      </w:pPr>
      <w:r w:rsidRPr="00881F30">
        <w:rPr>
          <w:color w:val="000000" w:themeColor="text1"/>
          <w:lang w:val="es-ES"/>
        </w:rPr>
        <w:t>Uber, la prominente empresa americana de movilidad, publica con frecuencia las tecnologías que utiliza para solventar sus necesidades de negocio, entre ellas destaca la implementación de la arquitectura Kappa para el procesamiento de más de 3PB de datos y 4 trillones de mensajes por día.</w:t>
      </w:r>
    </w:p>
    <w:p w14:paraId="533EB953" w14:textId="64BFE79A" w:rsidR="00734A67" w:rsidRPr="00881F30" w:rsidRDefault="00416DCB" w:rsidP="008F68DC">
      <w:pPr>
        <w:rPr>
          <w:color w:val="000000" w:themeColor="text1"/>
        </w:rPr>
      </w:pPr>
      <w:r w:rsidRPr="00881F30">
        <w:rPr>
          <w:color w:val="000000" w:themeColor="text1"/>
          <w:lang w:val="es-ES"/>
        </w:rPr>
        <w:t>La Figura 5, describe la arquitectura empleada por Uber, siendo el sistema de mensajes en tiempo real Kafka el principal autor a la hora de captura los datos provenientes de distintos aplicativos y su posterior consumo en procesos de análisis, alertas, reportería.</w:t>
      </w:r>
    </w:p>
    <w:p w14:paraId="68B0298D" w14:textId="77777777" w:rsidR="00734A67" w:rsidRPr="00881F30" w:rsidRDefault="00734A67">
      <w:pPr>
        <w:spacing w:after="0"/>
        <w:rPr>
          <w:color w:val="000000" w:themeColor="text1"/>
          <w:lang w:val="es-ES"/>
        </w:rPr>
      </w:pPr>
    </w:p>
    <w:p w14:paraId="4312AB66" w14:textId="6AFF5B13" w:rsidR="003C134C" w:rsidRPr="00421697" w:rsidRDefault="00416DCB">
      <w:pPr>
        <w:pStyle w:val="Descripcin"/>
        <w:rPr>
          <w:color w:val="000000" w:themeColor="text1"/>
        </w:rPr>
      </w:pPr>
      <w:bookmarkStart w:id="128" w:name="_Toc105754852"/>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5</w:t>
      </w:r>
      <w:r w:rsidRPr="00421697">
        <w:rPr>
          <w:color w:val="000000" w:themeColor="text1"/>
        </w:rPr>
        <w:fldChar w:fldCharType="end"/>
      </w:r>
      <w:r w:rsidRPr="00421697">
        <w:rPr>
          <w:color w:val="000000" w:themeColor="text1"/>
        </w:rPr>
        <w:t xml:space="preserve"> Uber y Kafka</w:t>
      </w:r>
      <w:bookmarkEnd w:id="128"/>
    </w:p>
    <w:p w14:paraId="3E465201" w14:textId="77777777" w:rsidR="003C134C" w:rsidRPr="00881F30" w:rsidRDefault="00416DCB">
      <w:pPr>
        <w:rPr>
          <w:color w:val="000000" w:themeColor="text1"/>
          <w:lang w:val="es-ES"/>
        </w:rPr>
      </w:pPr>
      <w:r w:rsidRPr="00881F30">
        <w:rPr>
          <w:noProof/>
          <w:color w:val="000000" w:themeColor="text1"/>
          <w:lang w:eastAsia="es-EC"/>
        </w:rPr>
        <w:drawing>
          <wp:inline distT="0" distB="0" distL="0" distR="0" wp14:anchorId="07E2897C" wp14:editId="11A8C27E">
            <wp:extent cx="5558790" cy="2611120"/>
            <wp:effectExtent l="0" t="0" r="0" b="0"/>
            <wp:docPr id="8" name="Imagen 3" descr="Kappa instead of Lambda Architecture with Kafka at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Kappa instead of Lambda Architecture with Kafka at Uber"/>
                    <pic:cNvPicPr>
                      <a:picLocks noChangeAspect="1" noChangeArrowheads="1"/>
                    </pic:cNvPicPr>
                  </pic:nvPicPr>
                  <pic:blipFill>
                    <a:blip r:embed="rId19"/>
                    <a:srcRect t="12077"/>
                    <a:stretch>
                      <a:fillRect/>
                    </a:stretch>
                  </pic:blipFill>
                  <pic:spPr bwMode="auto">
                    <a:xfrm>
                      <a:off x="0" y="0"/>
                      <a:ext cx="5558790" cy="2611120"/>
                    </a:xfrm>
                    <a:prstGeom prst="rect">
                      <a:avLst/>
                    </a:prstGeom>
                  </pic:spPr>
                </pic:pic>
              </a:graphicData>
            </a:graphic>
          </wp:inline>
        </w:drawing>
      </w:r>
    </w:p>
    <w:p w14:paraId="6CD01F2C" w14:textId="0B6486E6" w:rsidR="0083530A" w:rsidRPr="00881F30" w:rsidRDefault="00416DCB" w:rsidP="0083530A">
      <w:pPr>
        <w:tabs>
          <w:tab w:val="left" w:pos="2175"/>
        </w:tabs>
        <w:spacing w:after="0"/>
        <w:jc w:val="center"/>
        <w:rPr>
          <w:color w:val="000000" w:themeColor="text1"/>
          <w:sz w:val="18"/>
          <w:szCs w:val="18"/>
        </w:rPr>
      </w:pPr>
      <w:r w:rsidRPr="00881F30">
        <w:rPr>
          <w:b/>
          <w:color w:val="000000" w:themeColor="text1"/>
          <w:sz w:val="18"/>
          <w:szCs w:val="18"/>
        </w:rPr>
        <w:t>Fuente:</w:t>
      </w:r>
      <w:r w:rsidRPr="00881F30">
        <w:rPr>
          <w:color w:val="000000" w:themeColor="text1"/>
          <w:sz w:val="18"/>
          <w:szCs w:val="18"/>
        </w:rPr>
        <w:t xml:space="preserve"> https://www.kai-waehner.de/</w:t>
      </w:r>
    </w:p>
    <w:p w14:paraId="0E10F497" w14:textId="77777777" w:rsidR="0083530A" w:rsidRPr="00881F30" w:rsidRDefault="0083530A">
      <w:pPr>
        <w:tabs>
          <w:tab w:val="left" w:pos="2175"/>
        </w:tabs>
        <w:spacing w:after="0"/>
        <w:jc w:val="center"/>
        <w:rPr>
          <w:color w:val="000000" w:themeColor="text1"/>
          <w:sz w:val="18"/>
          <w:szCs w:val="18"/>
        </w:rPr>
      </w:pPr>
    </w:p>
    <w:p w14:paraId="41DDC8AB" w14:textId="43B13DB8" w:rsidR="003C134C" w:rsidRPr="00881F30" w:rsidRDefault="00416DCB">
      <w:pPr>
        <w:tabs>
          <w:tab w:val="left" w:pos="2175"/>
        </w:tabs>
        <w:spacing w:after="0"/>
        <w:rPr>
          <w:color w:val="000000" w:themeColor="text1"/>
        </w:rPr>
      </w:pPr>
      <w:r w:rsidRPr="00881F30">
        <w:rPr>
          <w:color w:val="000000" w:themeColor="text1"/>
          <w:szCs w:val="18"/>
          <w:lang w:val="es-ES"/>
        </w:rPr>
        <w:t xml:space="preserve">Kafka trabaja bajo un modelo Productor/Suscriptor, siendo para el caso de Uber los productores, aquellas fuentes de datos concernientes a los aplicativos del conductor, usuario, servicios API, logística, bases de datos (relacionales y </w:t>
      </w:r>
      <w:r w:rsidR="00EA22D2">
        <w:rPr>
          <w:color w:val="000000" w:themeColor="text1"/>
          <w:szCs w:val="18"/>
          <w:lang w:val="es-ES"/>
        </w:rPr>
        <w:t>No</w:t>
      </w:r>
      <w:r w:rsidR="00A60250" w:rsidRPr="00881F30">
        <w:rPr>
          <w:color w:val="000000" w:themeColor="text1"/>
          <w:szCs w:val="18"/>
          <w:lang w:val="es-ES"/>
        </w:rPr>
        <w:t>Sql</w:t>
      </w:r>
      <w:r w:rsidRPr="00881F30">
        <w:rPr>
          <w:color w:val="000000" w:themeColor="text1"/>
          <w:szCs w:val="18"/>
          <w:lang w:val="es-ES"/>
        </w:rPr>
        <w:t>) , e/o; esta información viaja por el bus de Kaf</w:t>
      </w:r>
      <w:r w:rsidR="00E07C65">
        <w:rPr>
          <w:color w:val="000000" w:themeColor="text1"/>
          <w:szCs w:val="18"/>
          <w:lang w:val="es-ES"/>
        </w:rPr>
        <w:t xml:space="preserve">ka para que los suscriptores, </w:t>
      </w:r>
      <w:r w:rsidRPr="00881F30">
        <w:rPr>
          <w:color w:val="000000" w:themeColor="text1"/>
          <w:szCs w:val="18"/>
          <w:lang w:val="es-ES"/>
        </w:rPr>
        <w:t>entre estos plataformas para la analítica y procesamiento de datos en tiempo real como Apache Flink , ELK ( </w:t>
      </w:r>
      <w:r w:rsidRPr="00881F30">
        <w:rPr>
          <w:b/>
          <w:bCs/>
          <w:color w:val="000000" w:themeColor="text1"/>
          <w:szCs w:val="18"/>
          <w:lang w:val="es-ES"/>
        </w:rPr>
        <w:t>E</w:t>
      </w:r>
      <w:r w:rsidRPr="00881F30">
        <w:rPr>
          <w:color w:val="000000" w:themeColor="text1"/>
          <w:szCs w:val="18"/>
          <w:lang w:val="es-ES"/>
        </w:rPr>
        <w:t xml:space="preserve">lasticsearch, </w:t>
      </w:r>
      <w:r w:rsidRPr="00881F30">
        <w:rPr>
          <w:b/>
          <w:bCs/>
          <w:color w:val="000000" w:themeColor="text1"/>
          <w:szCs w:val="18"/>
          <w:lang w:val="es-ES"/>
        </w:rPr>
        <w:t>L</w:t>
      </w:r>
      <w:r w:rsidRPr="00881F30">
        <w:rPr>
          <w:color w:val="000000" w:themeColor="text1"/>
          <w:szCs w:val="18"/>
          <w:lang w:val="es-ES"/>
        </w:rPr>
        <w:t xml:space="preserve">ogstash y </w:t>
      </w:r>
      <w:r w:rsidRPr="00881F30">
        <w:rPr>
          <w:b/>
          <w:bCs/>
          <w:color w:val="000000" w:themeColor="text1"/>
          <w:szCs w:val="18"/>
          <w:lang w:val="es-ES"/>
        </w:rPr>
        <w:t>K</w:t>
      </w:r>
      <w:r w:rsidRPr="00881F30">
        <w:rPr>
          <w:color w:val="000000" w:themeColor="text1"/>
          <w:szCs w:val="18"/>
          <w:lang w:val="es-ES"/>
        </w:rPr>
        <w:t xml:space="preserve">ibana)  habiliten la construcción de cuadros de mando, sistemas de alertas y logs, o incluso la ingesta  de los datos resultantes a un servicio de Publicación/Suscripción para su uso desde aplicativos móviles. Adicionalmente, se cuenta con un flujo de datos en lotes, para la persistencia de los datos en un </w:t>
      </w:r>
      <w:r w:rsidRPr="00881F30">
        <w:rPr>
          <w:i/>
          <w:iCs/>
          <w:color w:val="000000" w:themeColor="text1"/>
          <w:szCs w:val="18"/>
          <w:lang w:val="es-ES"/>
        </w:rPr>
        <w:t>data lake</w:t>
      </w:r>
      <w:r w:rsidRPr="00881F30">
        <w:rPr>
          <w:color w:val="000000" w:themeColor="text1"/>
          <w:szCs w:val="18"/>
          <w:lang w:val="es-ES"/>
        </w:rPr>
        <w:t xml:space="preserve"> (Hadoop HDFS</w:t>
      </w:r>
      <w:r w:rsidR="00A60250" w:rsidRPr="00881F30">
        <w:rPr>
          <w:color w:val="000000" w:themeColor="text1"/>
          <w:szCs w:val="18"/>
          <w:lang w:val="es-ES"/>
        </w:rPr>
        <w:t>), utilizado</w:t>
      </w:r>
      <w:r w:rsidRPr="00881F30">
        <w:rPr>
          <w:color w:val="000000" w:themeColor="text1"/>
          <w:szCs w:val="18"/>
          <w:lang w:val="es-ES"/>
        </w:rPr>
        <w:t xml:space="preserve"> para la implementación de aplicaciones de ciencia de datos y reportes analíticos o de Inteligencia de Negocios.</w:t>
      </w:r>
    </w:p>
    <w:p w14:paraId="74681DFC" w14:textId="77777777" w:rsidR="003C134C" w:rsidRPr="00881F30" w:rsidRDefault="003C134C">
      <w:pPr>
        <w:tabs>
          <w:tab w:val="left" w:pos="2175"/>
        </w:tabs>
        <w:spacing w:after="0"/>
        <w:rPr>
          <w:color w:val="000000" w:themeColor="text1"/>
          <w:szCs w:val="18"/>
          <w:lang w:val="es-ES"/>
        </w:rPr>
      </w:pPr>
    </w:p>
    <w:p w14:paraId="595352E4" w14:textId="30DEAF48" w:rsidR="003C134C" w:rsidRPr="00881F30" w:rsidRDefault="00416DCB">
      <w:pPr>
        <w:tabs>
          <w:tab w:val="left" w:pos="2175"/>
        </w:tabs>
        <w:spacing w:after="0"/>
        <w:rPr>
          <w:color w:val="000000" w:themeColor="text1"/>
          <w:szCs w:val="18"/>
          <w:lang w:val="es-ES"/>
        </w:rPr>
      </w:pPr>
      <w:r w:rsidRPr="00881F30">
        <w:rPr>
          <w:color w:val="000000" w:themeColor="text1"/>
          <w:szCs w:val="18"/>
          <w:lang w:val="es-ES"/>
        </w:rPr>
        <w:t xml:space="preserve">Uber hace referencia de muchos desafíos para que su plataforma cumpla con principios como eficiencia, rendimiento, confianza y recuperación ante fallos. Entre las medidas de contingencia y </w:t>
      </w:r>
      <w:r w:rsidR="005808BF" w:rsidRPr="00881F30">
        <w:rPr>
          <w:color w:val="000000" w:themeColor="text1"/>
          <w:szCs w:val="18"/>
          <w:lang w:val="es-ES"/>
        </w:rPr>
        <w:t>continuidad aplicadas</w:t>
      </w:r>
      <w:r w:rsidRPr="00881F30">
        <w:rPr>
          <w:color w:val="000000" w:themeColor="text1"/>
          <w:szCs w:val="18"/>
          <w:lang w:val="es-ES"/>
        </w:rPr>
        <w:t xml:space="preserve"> se describe la tenencia de clústeres </w:t>
      </w:r>
      <w:r w:rsidR="005808BF" w:rsidRPr="00881F30">
        <w:rPr>
          <w:color w:val="000000" w:themeColor="text1"/>
          <w:szCs w:val="18"/>
          <w:lang w:val="es-ES"/>
        </w:rPr>
        <w:t>Kafka</w:t>
      </w:r>
      <w:r w:rsidRPr="00881F30">
        <w:rPr>
          <w:color w:val="000000" w:themeColor="text1"/>
          <w:szCs w:val="18"/>
          <w:lang w:val="es-ES"/>
        </w:rPr>
        <w:t xml:space="preserve"> en diferentes regiones, que permiten la replicación de los datos entrantes, y procesos para que los consumidores de una región de </w:t>
      </w:r>
      <w:r w:rsidR="005808BF" w:rsidRPr="00881F30">
        <w:rPr>
          <w:color w:val="000000" w:themeColor="text1"/>
          <w:szCs w:val="18"/>
          <w:lang w:val="es-ES"/>
        </w:rPr>
        <w:t>Kafka</w:t>
      </w:r>
      <w:r w:rsidRPr="00881F30">
        <w:rPr>
          <w:color w:val="000000" w:themeColor="text1"/>
          <w:szCs w:val="18"/>
          <w:lang w:val="es-ES"/>
        </w:rPr>
        <w:t xml:space="preserve"> afectada sepan cómo y cuándo consumir de un clúster réplica ubicado en otra región en caso de indisponibilidad.</w:t>
      </w:r>
    </w:p>
    <w:p w14:paraId="69F7180C" w14:textId="120C7DF7" w:rsidR="007B268C" w:rsidRPr="00881F30" w:rsidRDefault="007B268C">
      <w:pPr>
        <w:tabs>
          <w:tab w:val="left" w:pos="2175"/>
        </w:tabs>
        <w:spacing w:after="0"/>
        <w:rPr>
          <w:color w:val="000000" w:themeColor="text1"/>
          <w:szCs w:val="18"/>
          <w:lang w:val="es-ES"/>
        </w:rPr>
      </w:pPr>
    </w:p>
    <w:p w14:paraId="0449212F" w14:textId="77777777" w:rsidR="007B268C" w:rsidRPr="00881F30" w:rsidRDefault="007B268C">
      <w:pPr>
        <w:tabs>
          <w:tab w:val="left" w:pos="2175"/>
        </w:tabs>
        <w:spacing w:after="0"/>
        <w:rPr>
          <w:color w:val="000000" w:themeColor="text1"/>
        </w:rPr>
      </w:pPr>
    </w:p>
    <w:p w14:paraId="7B710FBF" w14:textId="723A3B67" w:rsidR="00892742" w:rsidRPr="00881F30" w:rsidRDefault="00416DCB">
      <w:pPr>
        <w:tabs>
          <w:tab w:val="left" w:pos="2175"/>
        </w:tabs>
        <w:spacing w:after="0"/>
        <w:rPr>
          <w:color w:val="000000" w:themeColor="text1"/>
          <w:lang w:val="es-ES"/>
        </w:rPr>
      </w:pPr>
      <w:r w:rsidRPr="00881F30">
        <w:rPr>
          <w:color w:val="000000" w:themeColor="text1"/>
          <w:szCs w:val="18"/>
          <w:lang w:val="es-ES"/>
        </w:rPr>
        <w:t xml:space="preserve"> </w:t>
      </w:r>
    </w:p>
    <w:p w14:paraId="5DB94873" w14:textId="77777777" w:rsidR="003C134C" w:rsidRPr="00881F30" w:rsidRDefault="00416DCB">
      <w:pPr>
        <w:pStyle w:val="Ttulo3"/>
        <w:tabs>
          <w:tab w:val="left" w:pos="2175"/>
        </w:tabs>
        <w:spacing w:before="0" w:after="0"/>
        <w:rPr>
          <w:color w:val="000000" w:themeColor="text1"/>
        </w:rPr>
      </w:pPr>
      <w:bookmarkStart w:id="129" w:name="_Toc105754797"/>
      <w:r w:rsidRPr="00881F30">
        <w:rPr>
          <w:rFonts w:cs="TeXGyreTermes-Regular"/>
          <w:color w:val="000000" w:themeColor="text1"/>
          <w:lang w:val="es-ES"/>
        </w:rPr>
        <w:lastRenderedPageBreak/>
        <w:t>2.5.2 Apache Spark: Casos de uso para el procesamiento de datos</w:t>
      </w:r>
      <w:bookmarkEnd w:id="129"/>
    </w:p>
    <w:p w14:paraId="281D5692" w14:textId="77777777" w:rsidR="003C134C" w:rsidRPr="00881F30" w:rsidRDefault="003C134C">
      <w:pPr>
        <w:tabs>
          <w:tab w:val="left" w:pos="2175"/>
        </w:tabs>
        <w:spacing w:after="0"/>
        <w:rPr>
          <w:rFonts w:cs="TeXGyreTermes-Regular"/>
          <w:color w:val="000000" w:themeColor="text1"/>
          <w:lang w:val="es-ES"/>
        </w:rPr>
      </w:pPr>
    </w:p>
    <w:p w14:paraId="088EDD02" w14:textId="3A80A831" w:rsidR="003C134C" w:rsidRPr="00881F30" w:rsidRDefault="005808BF">
      <w:pPr>
        <w:tabs>
          <w:tab w:val="left" w:pos="2175"/>
        </w:tabs>
        <w:spacing w:after="0"/>
        <w:rPr>
          <w:color w:val="000000" w:themeColor="text1"/>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portal</w:t>
      </w:r>
      <w:r w:rsidR="00143930" w:rsidRPr="00881F30">
        <w:rPr>
          <w:rFonts w:cs="TeXGyreTermes-Regular"/>
          <w:color w:val="000000" w:themeColor="text1"/>
          <w:lang w:val="es-ES"/>
        </w:rPr>
        <w:t xml:space="preserve"> </w:t>
      </w:r>
      <w:sdt>
        <w:sdtPr>
          <w:rPr>
            <w:rFonts w:cs="TeXGyreTermes-Regular"/>
            <w:color w:val="000000" w:themeColor="text1"/>
            <w:lang w:val="es-ES"/>
          </w:rPr>
          <w:id w:val="-185979916"/>
          <w:citation/>
        </w:sdtPr>
        <w:sdtContent>
          <w:r w:rsidR="00143930" w:rsidRPr="00881F30">
            <w:rPr>
              <w:rFonts w:cs="TeXGyreTermes-Regular"/>
              <w:color w:val="000000" w:themeColor="text1"/>
              <w:lang w:val="es-ES"/>
            </w:rPr>
            <w:fldChar w:fldCharType="begin"/>
          </w:r>
          <w:r w:rsidR="004E11E0">
            <w:rPr>
              <w:rFonts w:cs="TeXGyreTermes-Regular"/>
              <w:color w:val="000000" w:themeColor="text1"/>
            </w:rPr>
            <w:instrText xml:space="preserve">CITATION Pro22 \l 12298 </w:instrText>
          </w:r>
          <w:r w:rsidR="00143930" w:rsidRPr="00881F30">
            <w:rPr>
              <w:rFonts w:cs="TeXGyreTermes-Regular"/>
              <w:color w:val="000000" w:themeColor="text1"/>
              <w:lang w:val="es-ES"/>
            </w:rPr>
            <w:fldChar w:fldCharType="separate"/>
          </w:r>
          <w:r w:rsidR="00795B0E" w:rsidRPr="00795B0E">
            <w:rPr>
              <w:rFonts w:cs="TeXGyreTermes-Regular"/>
              <w:noProof/>
              <w:color w:val="000000" w:themeColor="text1"/>
            </w:rPr>
            <w:t>(ProjectPro, 2022)</w:t>
          </w:r>
          <w:r w:rsidR="00143930" w:rsidRPr="00881F30">
            <w:rPr>
              <w:rFonts w:cs="TeXGyreTermes-Regular"/>
              <w:color w:val="000000" w:themeColor="text1"/>
              <w:lang w:val="es-ES"/>
            </w:rPr>
            <w:fldChar w:fldCharType="end"/>
          </w:r>
        </w:sdtContent>
      </w:sdt>
      <w:r w:rsidR="00416DCB" w:rsidRPr="00881F30">
        <w:rPr>
          <w:rFonts w:cs="TeXGyreTermes-Regular"/>
          <w:color w:val="000000" w:themeColor="text1"/>
          <w:lang w:val="es-ES"/>
        </w:rPr>
        <w:t xml:space="preserve">, Apache Spark ha sido adoptado por un sinnúmero de compañías para la implantación de soluciones analíticas </w:t>
      </w:r>
      <w:r w:rsidR="00416DCB" w:rsidRPr="00881F30">
        <w:rPr>
          <w:rFonts w:cs="TeXGyreTermes-Regular"/>
          <w:i/>
          <w:iCs/>
          <w:color w:val="000000" w:themeColor="text1"/>
          <w:lang w:val="es-ES"/>
        </w:rPr>
        <w:t>Big Data</w:t>
      </w:r>
      <w:r w:rsidR="00416DCB" w:rsidRPr="00881F30">
        <w:rPr>
          <w:rFonts w:cs="TeXGyreTermes-Regular"/>
          <w:color w:val="000000" w:themeColor="text1"/>
          <w:lang w:val="es-ES"/>
        </w:rPr>
        <w:t>. Entre los casos de uso se detallan:</w:t>
      </w:r>
    </w:p>
    <w:p w14:paraId="21565816" w14:textId="77777777" w:rsidR="0083530A" w:rsidRPr="00881F30" w:rsidRDefault="0083530A" w:rsidP="0083530A">
      <w:pPr>
        <w:tabs>
          <w:tab w:val="num" w:pos="720"/>
          <w:tab w:val="left" w:pos="2175"/>
        </w:tabs>
        <w:spacing w:after="0"/>
        <w:rPr>
          <w:rFonts w:cs="TeXGyreTermes-Regular"/>
          <w:color w:val="000000" w:themeColor="text1"/>
          <w:lang w:val="es-ES"/>
        </w:rPr>
      </w:pPr>
    </w:p>
    <w:p w14:paraId="72613334" w14:textId="2DEC504C" w:rsidR="003C134C" w:rsidRPr="00881F30" w:rsidRDefault="00416DCB" w:rsidP="00EF4B32">
      <w:pPr>
        <w:pStyle w:val="Prrafodelista"/>
        <w:numPr>
          <w:ilvl w:val="0"/>
          <w:numId w:val="21"/>
        </w:numPr>
        <w:tabs>
          <w:tab w:val="num" w:pos="720"/>
          <w:tab w:val="left" w:pos="2175"/>
        </w:tabs>
        <w:spacing w:after="0" w:line="360" w:lineRule="auto"/>
        <w:jc w:val="both"/>
        <w:rPr>
          <w:rFonts w:cs="TeXGyreTermes-Regular"/>
          <w:color w:val="000000" w:themeColor="text1"/>
        </w:rPr>
      </w:pPr>
      <w:r w:rsidRPr="00881F30">
        <w:rPr>
          <w:rFonts w:cs="TeXGyreTermes-Regular"/>
          <w:b/>
          <w:bCs/>
          <w:color w:val="000000" w:themeColor="text1"/>
        </w:rPr>
        <w:t xml:space="preserve">Industria </w:t>
      </w:r>
      <w:r w:rsidR="00701C6D" w:rsidRPr="00881F30">
        <w:rPr>
          <w:rFonts w:cs="TeXGyreTermes-Regular"/>
          <w:b/>
          <w:bCs/>
          <w:color w:val="000000" w:themeColor="text1"/>
        </w:rPr>
        <w:t>Financiera</w:t>
      </w:r>
      <w:r w:rsidR="00701C6D" w:rsidRPr="00881F30">
        <w:rPr>
          <w:rFonts w:cs="TeXGyreTermes-Regular"/>
          <w:color w:val="000000" w:themeColor="text1"/>
        </w:rPr>
        <w:t>:</w:t>
      </w:r>
      <w:r w:rsidRPr="00881F30">
        <w:rPr>
          <w:rFonts w:cs="TeXGyreTermes-Regular"/>
          <w:color w:val="000000" w:themeColor="text1"/>
        </w:rPr>
        <w:t xml:space="preserve">  Para el análisis de </w:t>
      </w:r>
      <w:r w:rsidR="007B268C" w:rsidRPr="00881F30">
        <w:rPr>
          <w:rFonts w:cs="TeXGyreTermes-Regular"/>
          <w:color w:val="000000" w:themeColor="text1"/>
        </w:rPr>
        <w:t>perfiles, correos</w:t>
      </w:r>
      <w:r w:rsidRPr="00881F30">
        <w:rPr>
          <w:rFonts w:cs="TeXGyreTermes-Regular"/>
          <w:color w:val="000000" w:themeColor="text1"/>
        </w:rPr>
        <w:t xml:space="preserve"> electrónicos e historial crediticio, e/o; </w:t>
      </w:r>
      <w:r w:rsidR="005808BF" w:rsidRPr="00881F30">
        <w:rPr>
          <w:rFonts w:cs="TeXGyreTermes-Regular"/>
          <w:color w:val="000000" w:themeColor="text1"/>
        </w:rPr>
        <w:t>S</w:t>
      </w:r>
      <w:r w:rsidRPr="00881F30">
        <w:rPr>
          <w:rFonts w:cs="TeXGyreTermes-Regular"/>
          <w:color w:val="000000" w:themeColor="text1"/>
        </w:rPr>
        <w:t>park es utilizado por los bancos en sus procesos de análisis de riesgo de historial crediticio, segmentación de clientela. Un ejemplo bien conocido es el análisis en tiempo real de presuntos fraudes al realizar transacciones con tarjetas de crédito, para ello se comprueba la transacción entrante con data histórica de bases de datos, junto a modelos previamente entrenados; al final en caso de existir probables anomalías el operador se comunicará con el cliente inmediatamente.</w:t>
      </w:r>
    </w:p>
    <w:p w14:paraId="647FDD45" w14:textId="77777777" w:rsidR="0083530A" w:rsidRPr="00881F30" w:rsidRDefault="0083530A" w:rsidP="0083530A">
      <w:pPr>
        <w:tabs>
          <w:tab w:val="left" w:pos="2175"/>
        </w:tabs>
        <w:spacing w:after="0"/>
        <w:rPr>
          <w:rFonts w:cs="TeXGyreTermes-Regular"/>
          <w:color w:val="000000" w:themeColor="text1"/>
          <w:lang w:val="es-ES"/>
        </w:rPr>
      </w:pPr>
    </w:p>
    <w:p w14:paraId="15F654A5" w14:textId="087DFDD7" w:rsidR="003C134C" w:rsidRPr="00881F30" w:rsidRDefault="00416DCB" w:rsidP="00EF4B32">
      <w:pPr>
        <w:pStyle w:val="Prrafodelista"/>
        <w:numPr>
          <w:ilvl w:val="0"/>
          <w:numId w:val="21"/>
        </w:numPr>
        <w:tabs>
          <w:tab w:val="left" w:pos="2175"/>
        </w:tabs>
        <w:spacing w:after="0" w:line="360" w:lineRule="auto"/>
        <w:jc w:val="both"/>
        <w:rPr>
          <w:rFonts w:cs="TeXGyreTermes-Regular"/>
          <w:color w:val="000000" w:themeColor="text1"/>
        </w:rPr>
      </w:pPr>
      <w:r w:rsidRPr="00881F30">
        <w:rPr>
          <w:rFonts w:cs="TeXGyreTermes-Regular"/>
          <w:b/>
          <w:bCs/>
          <w:color w:val="000000" w:themeColor="text1"/>
        </w:rPr>
        <w:t>Comercio electrónico</w:t>
      </w:r>
      <w:r w:rsidRPr="00881F30">
        <w:rPr>
          <w:rFonts w:cs="TeXGyreTermes-Regular"/>
          <w:color w:val="000000" w:themeColor="text1"/>
        </w:rPr>
        <w:t xml:space="preserve">:  Shopify requirió de Spark para realizar procesos de minería con el propósito de identificar posibles tiendas socias. En contraste al uso de tecnologías convencionales sobre su base de datos, cuyo tiempo fue considerable, Spark permitió el análisis de más de 67 millones de registros en pocos minutos.  </w:t>
      </w:r>
    </w:p>
    <w:p w14:paraId="2619F012" w14:textId="77777777" w:rsidR="003C134C" w:rsidRPr="00881F30" w:rsidRDefault="003C134C" w:rsidP="004D0C67">
      <w:pPr>
        <w:tabs>
          <w:tab w:val="left" w:pos="2175"/>
        </w:tabs>
        <w:spacing w:after="0"/>
        <w:ind w:left="720"/>
        <w:rPr>
          <w:rFonts w:cs="TeXGyreTermes-Regular"/>
          <w:color w:val="000000" w:themeColor="text1"/>
          <w:lang w:val="es-ES"/>
        </w:rPr>
      </w:pPr>
    </w:p>
    <w:p w14:paraId="4C1BA9DF" w14:textId="2DB6D3D0" w:rsidR="003C134C" w:rsidRPr="00881F30" w:rsidRDefault="00EA22D2" w:rsidP="004D0C67">
      <w:pPr>
        <w:tabs>
          <w:tab w:val="left" w:pos="2175"/>
        </w:tabs>
        <w:spacing w:after="0"/>
        <w:rPr>
          <w:b/>
          <w:bCs/>
          <w:color w:val="000000" w:themeColor="text1"/>
        </w:rPr>
      </w:pPr>
      <w:r w:rsidRPr="00881F30">
        <w:rPr>
          <w:rFonts w:cs="TeXGyreTermes-Regular"/>
          <w:color w:val="000000" w:themeColor="text1"/>
          <w:lang w:val="es-ES"/>
        </w:rPr>
        <w:t>EBay</w:t>
      </w:r>
      <w:r w:rsidR="00416DCB" w:rsidRPr="00881F30">
        <w:rPr>
          <w:rFonts w:cs="TeXGyreTermes-Regular"/>
          <w:color w:val="000000" w:themeColor="text1"/>
          <w:lang w:val="es-ES"/>
        </w:rPr>
        <w:t xml:space="preserve">, otra importante tienda electrónica, utiliza Spark para instaurar procesos de recomendación que mejoren la experiencia de usuario. </w:t>
      </w:r>
      <w:r w:rsidRPr="00881F30">
        <w:rPr>
          <w:rFonts w:cs="TeXGyreTermes-Regular"/>
          <w:color w:val="000000" w:themeColor="text1"/>
          <w:lang w:val="es-ES"/>
        </w:rPr>
        <w:t>EBay</w:t>
      </w:r>
      <w:r w:rsidR="00416DCB" w:rsidRPr="00881F30">
        <w:rPr>
          <w:rFonts w:cs="TeXGyreTermes-Regular"/>
          <w:color w:val="000000" w:themeColor="text1"/>
          <w:lang w:val="es-ES"/>
        </w:rPr>
        <w:t xml:space="preserve"> cuenta con un </w:t>
      </w:r>
      <w:r w:rsidRPr="00881F30">
        <w:rPr>
          <w:rFonts w:cs="TeXGyreTermes-Regular"/>
          <w:color w:val="000000" w:themeColor="text1"/>
          <w:lang w:val="es-ES"/>
        </w:rPr>
        <w:t>clúster</w:t>
      </w:r>
      <w:r w:rsidR="00416DCB" w:rsidRPr="00881F30">
        <w:rPr>
          <w:rFonts w:cs="TeXGyreTermes-Regular"/>
          <w:color w:val="000000" w:themeColor="text1"/>
          <w:lang w:val="es-ES"/>
        </w:rPr>
        <w:t xml:space="preserve"> Spark de más de 2000 nodos y 100TB de memoria RAM, los cuales son gestionados a través del gestor YARN. </w:t>
      </w:r>
    </w:p>
    <w:p w14:paraId="5C50A6DA" w14:textId="77777777" w:rsidR="003C134C" w:rsidRPr="00881F30" w:rsidRDefault="003C134C" w:rsidP="004D0C67">
      <w:pPr>
        <w:tabs>
          <w:tab w:val="left" w:pos="2175"/>
        </w:tabs>
        <w:spacing w:after="0"/>
        <w:rPr>
          <w:rFonts w:cs="TeXGyreTermes-Regular"/>
          <w:color w:val="000000" w:themeColor="text1"/>
          <w:lang w:val="es-ES"/>
        </w:rPr>
      </w:pPr>
    </w:p>
    <w:p w14:paraId="1D1DE70B" w14:textId="3B49D7AE" w:rsidR="003C134C" w:rsidRPr="00881F30" w:rsidRDefault="00416DCB" w:rsidP="004D0C67">
      <w:pPr>
        <w:tabs>
          <w:tab w:val="left" w:pos="2175"/>
        </w:tabs>
        <w:spacing w:after="0"/>
        <w:rPr>
          <w:b/>
          <w:bCs/>
          <w:color w:val="000000" w:themeColor="text1"/>
        </w:rPr>
      </w:pPr>
      <w:r w:rsidRPr="00881F30">
        <w:rPr>
          <w:rFonts w:cs="TeXGyreTermes-Regular"/>
          <w:color w:val="000000" w:themeColor="text1"/>
          <w:lang w:val="es-ES"/>
        </w:rPr>
        <w:t xml:space="preserve">Pinterest, que permite la creación de tableros personales, repositorios de </w:t>
      </w:r>
      <w:r w:rsidR="005808BF" w:rsidRPr="00881F30">
        <w:rPr>
          <w:rFonts w:cs="TeXGyreTermes-Regular"/>
          <w:color w:val="000000" w:themeColor="text1"/>
          <w:lang w:val="es-ES"/>
        </w:rPr>
        <w:t>imágenes</w:t>
      </w:r>
      <w:r w:rsidRPr="00881F30">
        <w:rPr>
          <w:rFonts w:cs="TeXGyreTermes-Regular"/>
          <w:color w:val="000000" w:themeColor="text1"/>
          <w:lang w:val="es-ES"/>
        </w:rPr>
        <w:t xml:space="preserve">, eventos o incluso almacenar sus gustos, aborda Spark para realizar análisis en tiempo </w:t>
      </w:r>
      <w:r w:rsidR="00701C6D" w:rsidRPr="00881F30">
        <w:rPr>
          <w:rFonts w:cs="TeXGyreTermes-Regular"/>
          <w:color w:val="000000" w:themeColor="text1"/>
          <w:lang w:val="es-ES"/>
        </w:rPr>
        <w:t>real sobre</w:t>
      </w:r>
      <w:r w:rsidRPr="00881F30">
        <w:rPr>
          <w:rFonts w:cs="TeXGyreTermes-Regular"/>
          <w:color w:val="000000" w:themeColor="text1"/>
          <w:lang w:val="es-ES"/>
        </w:rPr>
        <w:t xml:space="preserve"> el grado de compromiso o pertenencia que tiene los usuarios con los </w:t>
      </w:r>
      <w:r w:rsidR="00E07C65" w:rsidRPr="00881F30">
        <w:rPr>
          <w:rFonts w:cs="TeXGyreTermes-Regular"/>
          <w:i/>
          <w:iCs/>
          <w:color w:val="000000" w:themeColor="text1"/>
          <w:lang w:val="es-ES"/>
        </w:rPr>
        <w:t>Pins</w:t>
      </w:r>
      <w:r w:rsidR="00E07C65" w:rsidRPr="00881F30">
        <w:rPr>
          <w:rFonts w:cs="TeXGyreTermes-Regular"/>
          <w:color w:val="000000" w:themeColor="text1"/>
          <w:lang w:val="es-ES"/>
        </w:rPr>
        <w:t xml:space="preserve"> a</w:t>
      </w:r>
      <w:r w:rsidRPr="00881F30">
        <w:rPr>
          <w:rFonts w:cs="TeXGyreTermes-Regular"/>
          <w:color w:val="000000" w:themeColor="text1"/>
          <w:lang w:val="es-ES"/>
        </w:rPr>
        <w:t xml:space="preserve"> fin de construir sistemas de recomendación que les permitan seleccionar qué productos comprar o un plan de viaje a múltiples destinos.</w:t>
      </w:r>
    </w:p>
    <w:p w14:paraId="1F354F6A" w14:textId="77777777" w:rsidR="003C134C" w:rsidRPr="00881F30" w:rsidRDefault="003C134C" w:rsidP="004D0C67">
      <w:pPr>
        <w:tabs>
          <w:tab w:val="left" w:pos="2175"/>
        </w:tabs>
        <w:spacing w:after="0"/>
        <w:rPr>
          <w:rFonts w:cs="TeXGyreTermes-Regular"/>
          <w:color w:val="000000" w:themeColor="text1"/>
          <w:lang w:val="es-ES"/>
        </w:rPr>
      </w:pPr>
    </w:p>
    <w:p w14:paraId="5B3454BF" w14:textId="0FE061BB" w:rsidR="003C134C" w:rsidRPr="00881F30" w:rsidRDefault="00416DCB" w:rsidP="00EF4B32">
      <w:pPr>
        <w:pStyle w:val="Prrafodelista"/>
        <w:numPr>
          <w:ilvl w:val="0"/>
          <w:numId w:val="22"/>
        </w:numPr>
        <w:tabs>
          <w:tab w:val="left" w:pos="2175"/>
        </w:tabs>
        <w:spacing w:after="0" w:line="360" w:lineRule="auto"/>
        <w:jc w:val="both"/>
        <w:rPr>
          <w:b/>
          <w:bCs/>
          <w:color w:val="000000" w:themeColor="text1"/>
        </w:rPr>
      </w:pPr>
      <w:r w:rsidRPr="00881F30">
        <w:rPr>
          <w:rFonts w:cs="TeXGyreTermes-Regular"/>
          <w:b/>
          <w:bCs/>
          <w:color w:val="000000" w:themeColor="text1"/>
        </w:rPr>
        <w:t xml:space="preserve">Cuidado de la salud:  </w:t>
      </w:r>
      <w:r w:rsidRPr="00881F30">
        <w:rPr>
          <w:rFonts w:cs="TeXGyreTermes-Regular"/>
          <w:color w:val="000000" w:themeColor="text1"/>
        </w:rPr>
        <w:t xml:space="preserve"> Instituciones como hospitales o proveedores de servicios sanitarios cuentan con Spark para el análisis de historiales médicos, esto con el objetivo de escatimar costos a la hora de dar de un alta a un paciente y conocer si este tendrá o no recaídas. Otro caso de aplicación es el análisis del genoma humano, </w:t>
      </w:r>
      <w:r w:rsidR="007B268C" w:rsidRPr="00881F30">
        <w:rPr>
          <w:rFonts w:cs="TeXGyreTermes-Regular"/>
          <w:color w:val="000000" w:themeColor="text1"/>
        </w:rPr>
        <w:t>cuya data procesada</w:t>
      </w:r>
      <w:r w:rsidRPr="00881F30">
        <w:rPr>
          <w:rFonts w:cs="TeXGyreTermes-Regular"/>
          <w:color w:val="000000" w:themeColor="text1"/>
        </w:rPr>
        <w:t xml:space="preserve"> solía tomar semanas, ahora Spark permite su consecución en unas pocas horas.</w:t>
      </w:r>
    </w:p>
    <w:p w14:paraId="01A408EB" w14:textId="77777777" w:rsidR="003C134C" w:rsidRPr="00881F30" w:rsidRDefault="003C134C" w:rsidP="0083530A">
      <w:pPr>
        <w:tabs>
          <w:tab w:val="left" w:pos="2175"/>
        </w:tabs>
        <w:spacing w:after="0"/>
        <w:rPr>
          <w:rFonts w:cs="TeXGyreTermes-Regular"/>
          <w:color w:val="000000" w:themeColor="text1"/>
          <w:lang w:val="es-ES"/>
        </w:rPr>
      </w:pPr>
    </w:p>
    <w:p w14:paraId="74B8B85B" w14:textId="238A6750" w:rsidR="003C134C" w:rsidRPr="00B90750" w:rsidRDefault="00416DCB" w:rsidP="00EF4B32">
      <w:pPr>
        <w:numPr>
          <w:ilvl w:val="0"/>
          <w:numId w:val="23"/>
        </w:numPr>
        <w:tabs>
          <w:tab w:val="num" w:pos="720"/>
          <w:tab w:val="left" w:pos="2175"/>
        </w:tabs>
        <w:spacing w:after="0"/>
        <w:rPr>
          <w:b/>
          <w:bCs/>
          <w:color w:val="000000" w:themeColor="text1"/>
        </w:rPr>
      </w:pPr>
      <w:r w:rsidRPr="00881F30">
        <w:rPr>
          <w:rFonts w:cs="TeXGyreTermes-Regular"/>
          <w:b/>
          <w:bCs/>
          <w:color w:val="000000" w:themeColor="text1"/>
          <w:lang w:val="es-ES"/>
        </w:rPr>
        <w:lastRenderedPageBreak/>
        <w:t xml:space="preserve">Industria del entretenimiento:  </w:t>
      </w:r>
      <w:r w:rsidRPr="00881F30">
        <w:rPr>
          <w:rFonts w:cs="TeXGyreTermes-Regular"/>
          <w:color w:val="000000" w:themeColor="text1"/>
          <w:lang w:val="es-ES"/>
        </w:rPr>
        <w:t xml:space="preserve">Yahoo, emplea Spark para sistemas de recomendación y la personalización de páginas web, de esta forma un usuario tendrá acceso a páginas cuyos </w:t>
      </w:r>
      <w:r w:rsidR="005808BF" w:rsidRPr="00881F30">
        <w:rPr>
          <w:rFonts w:cs="TeXGyreTermes-Regular"/>
          <w:color w:val="000000" w:themeColor="text1"/>
          <w:lang w:val="es-ES"/>
        </w:rPr>
        <w:t>contenidos corresponden</w:t>
      </w:r>
      <w:r w:rsidRPr="00881F30">
        <w:rPr>
          <w:rFonts w:cs="TeXGyreTermes-Regular"/>
          <w:color w:val="000000" w:themeColor="text1"/>
          <w:lang w:val="es-ES"/>
        </w:rPr>
        <w:t xml:space="preserve"> a sus gustos o intereses. Previamente, un </w:t>
      </w:r>
      <w:r w:rsidR="005808BF" w:rsidRPr="00881F30">
        <w:rPr>
          <w:rFonts w:cs="TeXGyreTermes-Regular"/>
          <w:color w:val="000000" w:themeColor="text1"/>
          <w:lang w:val="es-ES"/>
        </w:rPr>
        <w:t>recomendador contenía</w:t>
      </w:r>
      <w:r w:rsidRPr="00881F30">
        <w:rPr>
          <w:rFonts w:cs="TeXGyreTermes-Regular"/>
          <w:color w:val="000000" w:themeColor="text1"/>
          <w:lang w:val="es-ES"/>
        </w:rPr>
        <w:t xml:space="preserve"> miles de líneas de código en lenguaje C+, hoy en día con Spark sobre el lenguaje Scala, el código resultante se ha reducido a 120 líneas de código, cuya ejecución es sobre aproximadamente 100 millones de registros.</w:t>
      </w:r>
    </w:p>
    <w:p w14:paraId="0FAA2A9A" w14:textId="77777777" w:rsidR="00B90750" w:rsidRPr="00B90750" w:rsidRDefault="00B90750" w:rsidP="00B90750">
      <w:pPr>
        <w:tabs>
          <w:tab w:val="left" w:pos="2175"/>
        </w:tabs>
        <w:spacing w:after="0"/>
        <w:ind w:left="360"/>
        <w:rPr>
          <w:rStyle w:val="Muydestacado"/>
          <w:color w:val="000000" w:themeColor="text1"/>
        </w:rPr>
      </w:pPr>
    </w:p>
    <w:p w14:paraId="6D8568DD" w14:textId="2997440E" w:rsidR="003C134C" w:rsidRPr="00881F30" w:rsidRDefault="00416DCB">
      <w:pPr>
        <w:tabs>
          <w:tab w:val="left" w:pos="2175"/>
        </w:tabs>
        <w:spacing w:after="0"/>
        <w:rPr>
          <w:b/>
          <w:bCs/>
          <w:color w:val="000000" w:themeColor="text1"/>
        </w:rPr>
      </w:pPr>
      <w:r w:rsidRPr="00881F30">
        <w:rPr>
          <w:rStyle w:val="Muydestacado"/>
          <w:rFonts w:cs="TeXGyreTermes-Regular"/>
          <w:b w:val="0"/>
          <w:bCs w:val="0"/>
          <w:color w:val="000000" w:themeColor="text1"/>
          <w:lang w:val="es-ES"/>
        </w:rPr>
        <w:t xml:space="preserve">Estos casos de uso real son una muestra de la versatilidad de Spark que aborda todo tipo de industrias; para este TFM se han citado estos ejemplos a fin de resaltar características como el procesamiento de grandes volúmenes de datos en tiempo real e </w:t>
      </w:r>
      <w:r w:rsidR="005808BF" w:rsidRPr="00881F30">
        <w:rPr>
          <w:rStyle w:val="Muydestacado"/>
          <w:rFonts w:cs="TeXGyreTermes-Regular"/>
          <w:b w:val="0"/>
          <w:bCs w:val="0"/>
          <w:color w:val="000000" w:themeColor="text1"/>
          <w:lang w:val="es-ES"/>
        </w:rPr>
        <w:t>históricos, así</w:t>
      </w:r>
      <w:r w:rsidRPr="00881F30">
        <w:rPr>
          <w:rStyle w:val="Muydestacado"/>
          <w:rFonts w:cs="TeXGyreTermes-Regular"/>
          <w:b w:val="0"/>
          <w:bCs w:val="0"/>
          <w:color w:val="000000" w:themeColor="text1"/>
          <w:lang w:val="es-ES"/>
        </w:rPr>
        <w:t xml:space="preserve"> como la optimización y reducción de código, que mejora drásticamente los procesos de mantenimiento y corrección de errores si los hubiera.</w:t>
      </w:r>
    </w:p>
    <w:p w14:paraId="623F34B1" w14:textId="77777777" w:rsidR="003C134C" w:rsidRPr="00881F30" w:rsidRDefault="003C134C">
      <w:pPr>
        <w:tabs>
          <w:tab w:val="left" w:pos="2175"/>
        </w:tabs>
        <w:spacing w:after="0"/>
        <w:rPr>
          <w:rFonts w:cs="TeXGyreTermes-Regular"/>
          <w:color w:val="000000" w:themeColor="text1"/>
          <w:lang w:val="es-ES"/>
        </w:rPr>
      </w:pPr>
    </w:p>
    <w:p w14:paraId="2DD54544" w14:textId="382F4785" w:rsidR="003C134C" w:rsidRPr="00881F30" w:rsidRDefault="00416DCB">
      <w:pPr>
        <w:pStyle w:val="Ttulo3"/>
        <w:tabs>
          <w:tab w:val="left" w:pos="2175"/>
        </w:tabs>
        <w:spacing w:before="0" w:after="0"/>
        <w:rPr>
          <w:rFonts w:cs="TeXGyreTermes-Regular"/>
          <w:color w:val="000000" w:themeColor="text1"/>
          <w:lang w:val="es-ES"/>
        </w:rPr>
      </w:pPr>
      <w:bookmarkStart w:id="130" w:name="_Toc105754798"/>
      <w:r w:rsidRPr="00881F30">
        <w:rPr>
          <w:rFonts w:cs="TeXGyreTermes-Regular"/>
          <w:color w:val="000000" w:themeColor="text1"/>
          <w:lang w:val="es-ES"/>
        </w:rPr>
        <w:t xml:space="preserve">2.5.3 </w:t>
      </w:r>
      <w:r w:rsidR="005808BF" w:rsidRPr="00881F30">
        <w:rPr>
          <w:rFonts w:cs="TeXGyreTermes-Regular"/>
          <w:color w:val="000000" w:themeColor="text1"/>
          <w:lang w:val="es-ES"/>
        </w:rPr>
        <w:t>ELK (</w:t>
      </w:r>
      <w:r w:rsidRPr="00881F30">
        <w:rPr>
          <w:rFonts w:cs="TeXGyreTermes-Regular"/>
          <w:color w:val="000000" w:themeColor="text1"/>
          <w:lang w:val="es-ES"/>
        </w:rPr>
        <w:t>Elasticsearch, Logstash y Kibana) para el análisis y reportería</w:t>
      </w:r>
      <w:bookmarkEnd w:id="130"/>
    </w:p>
    <w:p w14:paraId="63B86358" w14:textId="67E931ED" w:rsidR="003C134C" w:rsidRPr="00881F30" w:rsidRDefault="003C134C">
      <w:pPr>
        <w:tabs>
          <w:tab w:val="left" w:pos="2175"/>
        </w:tabs>
        <w:spacing w:after="0"/>
        <w:rPr>
          <w:rFonts w:cs="TeXGyreTermes-Regular"/>
          <w:color w:val="000000" w:themeColor="text1"/>
          <w:lang w:val="es-ES"/>
        </w:rPr>
      </w:pPr>
    </w:p>
    <w:p w14:paraId="33C80AA0" w14:textId="61DAE4CC" w:rsidR="003C134C" w:rsidRPr="00881F30" w:rsidRDefault="001A0384">
      <w:pPr>
        <w:tabs>
          <w:tab w:val="left" w:pos="2175"/>
        </w:tabs>
        <w:spacing w:after="0"/>
        <w:rPr>
          <w:rFonts w:cs="TeXGyreTermes-Regular"/>
          <w:color w:val="000000" w:themeColor="text1"/>
          <w:lang w:val="es-ES"/>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w:t>
      </w:r>
      <w:r w:rsidR="005808BF" w:rsidRPr="00881F30">
        <w:rPr>
          <w:rFonts w:cs="TeXGyreTermes-Regular"/>
          <w:color w:val="000000" w:themeColor="text1"/>
          <w:lang w:val="es-ES"/>
        </w:rPr>
        <w:t>portal</w:t>
      </w:r>
      <w:r w:rsidR="00DD7B58" w:rsidRPr="00881F30">
        <w:rPr>
          <w:rFonts w:cs="TeXGyreTermes-Regular"/>
          <w:color w:val="000000" w:themeColor="text1"/>
          <w:lang w:val="es-ES"/>
        </w:rPr>
        <w:t xml:space="preserve"> de Elastic</w:t>
      </w:r>
      <w:r w:rsidR="005808BF" w:rsidRPr="00881F30">
        <w:rPr>
          <w:rFonts w:cs="TeXGyreTermes-Regular"/>
          <w:color w:val="000000" w:themeColor="text1"/>
          <w:lang w:val="es-ES"/>
        </w:rPr>
        <w:t>,</w:t>
      </w:r>
      <w:r w:rsidR="00416DCB" w:rsidRPr="00881F30">
        <w:rPr>
          <w:rFonts w:cs="TeXGyreTermes-Regular"/>
          <w:color w:val="000000" w:themeColor="text1"/>
          <w:lang w:val="es-ES"/>
        </w:rPr>
        <w:t xml:space="preserve"> ELK hace referencia a la unión de tres proyectos de código abierto: ElasticSearch, un motor de búsqueda y análisis de datos; </w:t>
      </w:r>
      <w:r w:rsidR="00701C6D" w:rsidRPr="00881F30">
        <w:rPr>
          <w:rFonts w:cs="TeXGyreTermes-Regular"/>
          <w:color w:val="000000" w:themeColor="text1"/>
          <w:lang w:val="es-ES"/>
        </w:rPr>
        <w:t>Logstash, herramienta</w:t>
      </w:r>
      <w:r w:rsidR="00416DCB" w:rsidRPr="00881F30">
        <w:rPr>
          <w:rFonts w:cs="TeXGyreTermes-Regular"/>
          <w:color w:val="000000" w:themeColor="text1"/>
          <w:lang w:val="es-ES"/>
        </w:rPr>
        <w:t xml:space="preserve"> para el procesamiento y de múltiples fuentes de datos a través de tuberías (</w:t>
      </w:r>
      <w:r w:rsidR="00416DCB" w:rsidRPr="00881F30">
        <w:rPr>
          <w:rFonts w:cs="TeXGyreTermes-Regular"/>
          <w:i/>
          <w:iCs/>
          <w:color w:val="000000" w:themeColor="text1"/>
          <w:lang w:val="es-ES"/>
        </w:rPr>
        <w:t>pipelines</w:t>
      </w:r>
      <w:r w:rsidR="00416DCB" w:rsidRPr="00881F30">
        <w:rPr>
          <w:rFonts w:cs="TeXGyreTermes-Regular"/>
          <w:color w:val="000000" w:themeColor="text1"/>
          <w:lang w:val="es-ES"/>
        </w:rPr>
        <w:t>) y Kibana, para la visualización de cuadros de mando.</w:t>
      </w:r>
    </w:p>
    <w:p w14:paraId="1C4C65EF" w14:textId="77777777" w:rsidR="003C134C" w:rsidRPr="00881F30" w:rsidRDefault="003C134C">
      <w:pPr>
        <w:tabs>
          <w:tab w:val="left" w:pos="2175"/>
        </w:tabs>
        <w:spacing w:after="0"/>
        <w:rPr>
          <w:rFonts w:cs="TeXGyreTermes-Regular"/>
          <w:color w:val="000000" w:themeColor="text1"/>
          <w:lang w:val="es-ES"/>
        </w:rPr>
      </w:pPr>
    </w:p>
    <w:p w14:paraId="39EF3214" w14:textId="2CD520EA"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Entre las aplicaciones de ELK se encuentran el análisis de </w:t>
      </w:r>
      <w:r w:rsidRPr="00B221C2">
        <w:rPr>
          <w:rFonts w:cs="TeXGyreTermes-Regular"/>
          <w:i/>
          <w:color w:val="000000" w:themeColor="text1"/>
          <w:lang w:val="es-ES"/>
        </w:rPr>
        <w:t>logs</w:t>
      </w:r>
      <w:r w:rsidRPr="00881F30">
        <w:rPr>
          <w:rFonts w:cs="TeXGyreTermes-Regular"/>
          <w:color w:val="000000" w:themeColor="text1"/>
          <w:lang w:val="es-ES"/>
        </w:rPr>
        <w:t xml:space="preserve">, la generación de búsqueda de documentos basados en texto y la generación de métricas. A </w:t>
      </w:r>
      <w:r w:rsidR="005808BF" w:rsidRPr="00881F30">
        <w:rPr>
          <w:rFonts w:cs="TeXGyreTermes-Regular"/>
          <w:color w:val="000000" w:themeColor="text1"/>
          <w:lang w:val="es-ES"/>
        </w:rPr>
        <w:t>continuación,</w:t>
      </w:r>
      <w:r w:rsidRPr="00881F30">
        <w:rPr>
          <w:rFonts w:cs="TeXGyreTermes-Regular"/>
          <w:color w:val="000000" w:themeColor="text1"/>
          <w:lang w:val="es-ES"/>
        </w:rPr>
        <w:t xml:space="preserve"> se describe algunos ejemplos reales de aplicación:</w:t>
      </w:r>
    </w:p>
    <w:p w14:paraId="6D0CEF7E" w14:textId="77777777" w:rsidR="004D0C67" w:rsidRPr="00881F30" w:rsidRDefault="004D0C67">
      <w:pPr>
        <w:tabs>
          <w:tab w:val="left" w:pos="2175"/>
        </w:tabs>
        <w:spacing w:after="0"/>
        <w:rPr>
          <w:rFonts w:cs="TeXGyreTermes-Regular"/>
          <w:color w:val="000000" w:themeColor="text1"/>
          <w:lang w:val="es-ES"/>
        </w:rPr>
      </w:pPr>
    </w:p>
    <w:p w14:paraId="28610235" w14:textId="7F84AF56" w:rsidR="003C134C" w:rsidRPr="00881F30" w:rsidRDefault="00416DCB" w:rsidP="00EF4B32">
      <w:pPr>
        <w:numPr>
          <w:ilvl w:val="0"/>
          <w:numId w:val="24"/>
        </w:numPr>
        <w:tabs>
          <w:tab w:val="left" w:pos="2175"/>
        </w:tabs>
        <w:spacing w:after="0"/>
        <w:rPr>
          <w:rFonts w:cs="TeXGyreTermes-Regular"/>
          <w:color w:val="000000" w:themeColor="text1"/>
          <w:lang w:val="es-ES"/>
        </w:rPr>
      </w:pPr>
      <w:r w:rsidRPr="00881F30">
        <w:rPr>
          <w:rFonts w:cs="TeXGyreTermes-Regular"/>
          <w:b/>
          <w:bCs/>
          <w:color w:val="000000" w:themeColor="text1"/>
          <w:lang w:val="es-ES"/>
        </w:rPr>
        <w:t xml:space="preserve">Análisis de Logs: </w:t>
      </w:r>
      <w:r w:rsidRPr="00881F30">
        <w:rPr>
          <w:rFonts w:cs="TeXGyreTermes-Regular"/>
          <w:color w:val="000000" w:themeColor="text1"/>
          <w:lang w:val="es-ES"/>
        </w:rPr>
        <w:t xml:space="preserve">Mediante la consolidación y centralización de los datos de </w:t>
      </w:r>
      <w:r w:rsidRPr="00B221C2">
        <w:rPr>
          <w:rFonts w:cs="TeXGyreTermes-Regular"/>
          <w:i/>
          <w:color w:val="000000" w:themeColor="text1"/>
          <w:lang w:val="es-ES"/>
        </w:rPr>
        <w:t>logs</w:t>
      </w:r>
      <w:r w:rsidRPr="00881F30">
        <w:rPr>
          <w:rFonts w:cs="TeXGyreTermes-Regular"/>
          <w:color w:val="000000" w:themeColor="text1"/>
          <w:lang w:val="es-ES"/>
        </w:rPr>
        <w:t xml:space="preserve"> y eventos generados por aplicativos y la posterior identificación de errores. Reconocidas compañías como Facebook, Cisco y </w:t>
      </w:r>
      <w:r w:rsidR="005808BF" w:rsidRPr="00881F30">
        <w:rPr>
          <w:rFonts w:cs="TeXGyreTermes-Regular"/>
          <w:color w:val="000000" w:themeColor="text1"/>
          <w:lang w:val="es-ES"/>
        </w:rPr>
        <w:t>Netflix incorporan</w:t>
      </w:r>
      <w:r w:rsidRPr="00881F30">
        <w:rPr>
          <w:rFonts w:cs="TeXGyreTermes-Regular"/>
          <w:color w:val="000000" w:themeColor="text1"/>
          <w:lang w:val="es-ES"/>
        </w:rPr>
        <w:t xml:space="preserve"> ELK en sus procesos, esta última cuenta con más de 85 clústeres para el monitoreo y análisis de operaciones de servicio al cliente y </w:t>
      </w:r>
      <w:r w:rsidRPr="00B221C2">
        <w:rPr>
          <w:rFonts w:cs="TeXGyreTermes-Regular"/>
          <w:i/>
          <w:color w:val="000000" w:themeColor="text1"/>
          <w:lang w:val="es-ES"/>
        </w:rPr>
        <w:t>logs</w:t>
      </w:r>
      <w:r w:rsidRPr="00881F30">
        <w:rPr>
          <w:rFonts w:cs="TeXGyreTermes-Regular"/>
          <w:color w:val="000000" w:themeColor="text1"/>
          <w:lang w:val="es-ES"/>
        </w:rPr>
        <w:t xml:space="preserve"> de seguridad.</w:t>
      </w:r>
    </w:p>
    <w:p w14:paraId="2C9E7609" w14:textId="77777777" w:rsidR="003C134C" w:rsidRPr="00881F30" w:rsidRDefault="003C134C">
      <w:pPr>
        <w:tabs>
          <w:tab w:val="left" w:pos="2175"/>
        </w:tabs>
        <w:spacing w:after="0"/>
        <w:ind w:left="720"/>
        <w:rPr>
          <w:rFonts w:cs="TeXGyreTermes-Regular"/>
          <w:color w:val="000000" w:themeColor="text1"/>
          <w:lang w:val="es-ES"/>
        </w:rPr>
      </w:pPr>
    </w:p>
    <w:p w14:paraId="5622F562" w14:textId="62C94374" w:rsidR="003C134C" w:rsidRPr="00881F30" w:rsidRDefault="00416DCB" w:rsidP="00EF4B32">
      <w:pPr>
        <w:numPr>
          <w:ilvl w:val="0"/>
          <w:numId w:val="25"/>
        </w:numPr>
        <w:tabs>
          <w:tab w:val="left" w:pos="2175"/>
        </w:tabs>
        <w:spacing w:after="0"/>
        <w:rPr>
          <w:rFonts w:cs="TeXGyreTermes-Regular"/>
          <w:color w:val="000000" w:themeColor="text1"/>
          <w:lang w:val="es-ES"/>
        </w:rPr>
      </w:pPr>
      <w:r w:rsidRPr="00881F30">
        <w:rPr>
          <w:rFonts w:cs="TeXGyreTermes-Regular"/>
          <w:b/>
          <w:bCs/>
          <w:color w:val="000000" w:themeColor="text1"/>
          <w:lang w:val="es-ES"/>
        </w:rPr>
        <w:t>Motores de búsqueda</w:t>
      </w:r>
      <w:r w:rsidRPr="00881F30">
        <w:rPr>
          <w:rFonts w:cs="TeXGyreTermes-Regular"/>
          <w:color w:val="000000" w:themeColor="text1"/>
          <w:lang w:val="es-ES"/>
        </w:rPr>
        <w:t xml:space="preserve">: ElasticSearch, cuyo desarrollo se base en el lenguaje java a partir del API de recuperación de texto Lucene, incluye múltiples funciones para la búsqueda de texto similares a la de un navegador </w:t>
      </w:r>
      <w:r w:rsidR="00701C6D" w:rsidRPr="00881F30">
        <w:rPr>
          <w:rFonts w:cs="TeXGyreTermes-Regular"/>
          <w:color w:val="000000" w:themeColor="text1"/>
          <w:lang w:val="es-ES"/>
        </w:rPr>
        <w:t>de Google</w:t>
      </w:r>
      <w:r w:rsidRPr="00881F30">
        <w:rPr>
          <w:rFonts w:cs="TeXGyreTermes-Regular"/>
          <w:color w:val="000000" w:themeColor="text1"/>
          <w:lang w:val="es-ES"/>
        </w:rPr>
        <w:t xml:space="preserve">.  Entre las empresas que hacen uso de </w:t>
      </w:r>
      <w:r w:rsidR="005808BF" w:rsidRPr="00881F30">
        <w:rPr>
          <w:rFonts w:cs="TeXGyreTermes-Regular"/>
          <w:color w:val="000000" w:themeColor="text1"/>
          <w:lang w:val="es-ES"/>
        </w:rPr>
        <w:t>estas herramientas</w:t>
      </w:r>
      <w:r w:rsidR="00EA22D2">
        <w:rPr>
          <w:rFonts w:cs="TeXGyreTermes-Regular"/>
          <w:color w:val="000000" w:themeColor="text1"/>
          <w:lang w:val="es-ES"/>
        </w:rPr>
        <w:t xml:space="preserve"> se encuentran GitH</w:t>
      </w:r>
      <w:r w:rsidRPr="00881F30">
        <w:rPr>
          <w:rFonts w:cs="TeXGyreTermes-Regular"/>
          <w:color w:val="000000" w:themeColor="text1"/>
          <w:lang w:val="es-ES"/>
        </w:rPr>
        <w:t xml:space="preserve">ub, Wikipedia o Amazon que requieren de tiempos excesivamente cortos de respuesta por parte de los usuarios. Otra aplicación se encuentra </w:t>
      </w:r>
      <w:r w:rsidRPr="00881F30">
        <w:rPr>
          <w:rFonts w:cs="TeXGyreTermes-Regular"/>
          <w:color w:val="000000" w:themeColor="text1"/>
          <w:lang w:val="es-ES"/>
        </w:rPr>
        <w:lastRenderedPageBreak/>
        <w:t xml:space="preserve">en el mundo del desarrollo tecnológico, con el </w:t>
      </w:r>
      <w:r w:rsidR="005808BF" w:rsidRPr="00881F30">
        <w:rPr>
          <w:rFonts w:cs="TeXGyreTermes-Regular"/>
          <w:i/>
          <w:iCs/>
          <w:color w:val="000000" w:themeColor="text1"/>
          <w:lang w:val="es-ES"/>
        </w:rPr>
        <w:t xml:space="preserve">scrapping, </w:t>
      </w:r>
      <w:r w:rsidR="005808BF" w:rsidRPr="00881F30">
        <w:rPr>
          <w:rFonts w:cs="TeXGyreTermes-Regular"/>
          <w:color w:val="000000" w:themeColor="text1"/>
          <w:lang w:val="es-ES"/>
        </w:rPr>
        <w:t>donde</w:t>
      </w:r>
      <w:r w:rsidRPr="00881F30">
        <w:rPr>
          <w:rFonts w:cs="TeXGyreTermes-Regular"/>
          <w:color w:val="000000" w:themeColor="text1"/>
          <w:lang w:val="es-ES"/>
        </w:rPr>
        <w:t xml:space="preserve"> </w:t>
      </w:r>
      <w:r w:rsidR="00701C6D" w:rsidRPr="00881F30">
        <w:rPr>
          <w:rFonts w:cs="TeXGyreTermes-Regular"/>
          <w:color w:val="000000" w:themeColor="text1"/>
          <w:lang w:val="es-ES"/>
        </w:rPr>
        <w:t>los programadores hacen</w:t>
      </w:r>
      <w:r w:rsidRPr="00881F30">
        <w:rPr>
          <w:rFonts w:cs="TeXGyreTermes-Regular"/>
          <w:color w:val="000000" w:themeColor="text1"/>
          <w:lang w:val="es-ES"/>
        </w:rPr>
        <w:t xml:space="preserve"> búsquedas masivas en tiempo real de fragmentos de código de páginas web; o el caso de ingenieros de infraestructura, a la hora de resaltar los </w:t>
      </w:r>
      <w:r w:rsidRPr="00B221C2">
        <w:rPr>
          <w:rFonts w:cs="TeXGyreTermes-Regular"/>
          <w:i/>
          <w:color w:val="000000" w:themeColor="text1"/>
          <w:lang w:val="es-ES"/>
        </w:rPr>
        <w:t>logs</w:t>
      </w:r>
      <w:r w:rsidRPr="00881F30">
        <w:rPr>
          <w:rFonts w:cs="TeXGyreTermes-Regular"/>
          <w:color w:val="000000" w:themeColor="text1"/>
          <w:lang w:val="es-ES"/>
        </w:rPr>
        <w:t xml:space="preserve"> más importantes para resolver un problema.</w:t>
      </w:r>
    </w:p>
    <w:p w14:paraId="4BE04407" w14:textId="77777777" w:rsidR="003C134C" w:rsidRPr="00881F30" w:rsidRDefault="003C134C">
      <w:pPr>
        <w:tabs>
          <w:tab w:val="left" w:pos="2175"/>
        </w:tabs>
        <w:spacing w:after="0"/>
        <w:rPr>
          <w:rFonts w:cs="TeXGyreTermes-Regular"/>
          <w:color w:val="000000" w:themeColor="text1"/>
          <w:lang w:val="es-ES"/>
        </w:rPr>
      </w:pPr>
    </w:p>
    <w:p w14:paraId="759EA88A" w14:textId="27407B29" w:rsidR="003C134C" w:rsidRPr="00881F30" w:rsidRDefault="00416DCB" w:rsidP="00EF4B32">
      <w:pPr>
        <w:numPr>
          <w:ilvl w:val="0"/>
          <w:numId w:val="26"/>
        </w:numPr>
        <w:tabs>
          <w:tab w:val="left" w:pos="2175"/>
        </w:tabs>
        <w:spacing w:after="0"/>
        <w:rPr>
          <w:rFonts w:cs="TeXGyreTermes-Regular"/>
          <w:color w:val="000000" w:themeColor="text1"/>
          <w:lang w:val="es-ES"/>
        </w:rPr>
      </w:pPr>
      <w:r w:rsidRPr="00881F30">
        <w:rPr>
          <w:rFonts w:cs="TeXGyreTermes-Regular"/>
          <w:b/>
          <w:bCs/>
          <w:color w:val="000000" w:themeColor="text1"/>
          <w:lang w:val="es-ES"/>
        </w:rPr>
        <w:t>Análisis de Métricas:</w:t>
      </w:r>
      <w:r w:rsidRPr="00881F30">
        <w:rPr>
          <w:rFonts w:cs="TeXGyreTermes-Regular"/>
          <w:color w:val="000000" w:themeColor="text1"/>
          <w:lang w:val="es-ES"/>
        </w:rPr>
        <w:t xml:space="preserve"> Kibana, una plataforma de visualización para la toma de </w:t>
      </w:r>
      <w:r w:rsidR="005808BF" w:rsidRPr="00881F30">
        <w:rPr>
          <w:rFonts w:cs="TeXGyreTermes-Regular"/>
          <w:color w:val="000000" w:themeColor="text1"/>
          <w:lang w:val="es-ES"/>
        </w:rPr>
        <w:t>decisiones</w:t>
      </w:r>
      <w:r w:rsidRPr="00881F30">
        <w:rPr>
          <w:rFonts w:cs="TeXGyreTermes-Regular"/>
          <w:color w:val="000000" w:themeColor="text1"/>
          <w:lang w:val="es-ES"/>
        </w:rPr>
        <w:t xml:space="preserve"> trabaja sobre el motor de búsqueda ElasticSearch, con ello se logra la creación de distintos y variados reportes, que cuentan con funcionalidades como navegación iterativa, análisis multidimensional a través de distintos tipos de gráficos. Esto conlleva un mejor enfoque sobre los datos a la hora de ejecutar procesos de toma de decisiones.</w:t>
      </w:r>
    </w:p>
    <w:p w14:paraId="62B4BAD4" w14:textId="77777777" w:rsidR="003C134C" w:rsidRPr="00881F30" w:rsidRDefault="003C134C">
      <w:pPr>
        <w:tabs>
          <w:tab w:val="left" w:pos="2175"/>
        </w:tabs>
        <w:spacing w:after="0"/>
        <w:rPr>
          <w:rFonts w:cs="TeXGyreTermes-Regular"/>
          <w:color w:val="000000" w:themeColor="text1"/>
          <w:lang w:val="es-ES"/>
        </w:rPr>
      </w:pPr>
    </w:p>
    <w:p w14:paraId="4A704B3B" w14:textId="7194BF7A" w:rsidR="003C134C" w:rsidRPr="00881F30" w:rsidRDefault="00416DCB" w:rsidP="004D0C67">
      <w:pPr>
        <w:pStyle w:val="Textoindependiente"/>
        <w:tabs>
          <w:tab w:val="left" w:pos="2175"/>
        </w:tabs>
        <w:spacing w:after="0"/>
        <w:rPr>
          <w:rFonts w:cs="TeXGyreTermes-Regular"/>
          <w:color w:val="000000" w:themeColor="text1"/>
        </w:rPr>
      </w:pPr>
      <w:r w:rsidRPr="00881F30">
        <w:rPr>
          <w:rFonts w:cs="TeXGyreTermes-Regular"/>
          <w:color w:val="000000" w:themeColor="text1"/>
        </w:rPr>
        <w:t xml:space="preserve">La </w:t>
      </w:r>
      <w:r w:rsidR="00DD7B58" w:rsidRPr="00881F30">
        <w:rPr>
          <w:rFonts w:cs="TeXGyreTermes-Regular"/>
          <w:color w:val="000000" w:themeColor="text1"/>
        </w:rPr>
        <w:t>F</w:t>
      </w:r>
      <w:r w:rsidRPr="00881F30">
        <w:rPr>
          <w:rFonts w:cs="TeXGyreTermes-Regular"/>
          <w:color w:val="000000" w:themeColor="text1"/>
        </w:rPr>
        <w:t>igura</w:t>
      </w:r>
      <w:r w:rsidR="00DD7B58" w:rsidRPr="00881F30">
        <w:rPr>
          <w:rFonts w:cs="TeXGyreTermes-Regular"/>
          <w:color w:val="000000" w:themeColor="text1"/>
        </w:rPr>
        <w:t xml:space="preserve"> 6</w:t>
      </w:r>
      <w:r w:rsidRPr="00881F30">
        <w:rPr>
          <w:rFonts w:cs="TeXGyreTermes-Regular"/>
          <w:color w:val="000000" w:themeColor="text1"/>
        </w:rPr>
        <w:t xml:space="preserve">, describe las distintas industrias cliente de Enlyft que utilizan Kibana en proyectos de visualización, se observa que </w:t>
      </w:r>
      <w:r w:rsidR="005808BF" w:rsidRPr="00881F30">
        <w:rPr>
          <w:rFonts w:cs="TeXGyreTermes-Regular"/>
          <w:color w:val="000000" w:themeColor="text1"/>
        </w:rPr>
        <w:t>las industrias</w:t>
      </w:r>
      <w:r w:rsidRPr="00881F30">
        <w:rPr>
          <w:rFonts w:cs="TeXGyreTermes-Regular"/>
          <w:color w:val="000000" w:themeColor="text1"/>
        </w:rPr>
        <w:t xml:space="preserve"> del desarrollo de software y servicios de TI representan aproximadamente el 66% del total con 1500 empresas.</w:t>
      </w:r>
    </w:p>
    <w:p w14:paraId="5102E5B5" w14:textId="631F667D" w:rsidR="003C134C" w:rsidRPr="00881F30" w:rsidRDefault="003C134C">
      <w:pPr>
        <w:pStyle w:val="Ttulo2"/>
        <w:tabs>
          <w:tab w:val="left" w:pos="2175"/>
        </w:tabs>
        <w:spacing w:before="0" w:after="0"/>
        <w:rPr>
          <w:rFonts w:eastAsia="Calibri" w:cs="TeXGyreTermes-Regular"/>
          <w:b w:val="0"/>
          <w:bCs w:val="0"/>
          <w:color w:val="000000" w:themeColor="text1"/>
          <w:sz w:val="22"/>
          <w:szCs w:val="22"/>
          <w:lang w:val="es-ES"/>
        </w:rPr>
      </w:pPr>
    </w:p>
    <w:p w14:paraId="01F88F41" w14:textId="38D69039" w:rsidR="003C134C" w:rsidRPr="00B90750" w:rsidRDefault="00DD7B58" w:rsidP="00CF5E63">
      <w:pPr>
        <w:pStyle w:val="Descripcin"/>
        <w:rPr>
          <w:color w:val="000000" w:themeColor="text1"/>
        </w:rPr>
      </w:pPr>
      <w:bookmarkStart w:id="131" w:name="_Toc105754853"/>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6</w:t>
      </w:r>
      <w:r w:rsidRPr="00B90750">
        <w:rPr>
          <w:bCs/>
          <w:color w:val="000000" w:themeColor="text1"/>
        </w:rPr>
        <w:fldChar w:fldCharType="end"/>
      </w:r>
      <w:r w:rsidRPr="00B90750">
        <w:rPr>
          <w:bCs/>
          <w:color w:val="000000" w:themeColor="text1"/>
        </w:rPr>
        <w:t xml:space="preserve"> </w:t>
      </w:r>
      <w:r w:rsidRPr="00B90750">
        <w:rPr>
          <w:color w:val="000000" w:themeColor="text1"/>
        </w:rPr>
        <w:t>Distribución de Compañías usando Kibana en la Industria</w:t>
      </w:r>
      <w:bookmarkEnd w:id="131"/>
    </w:p>
    <w:p w14:paraId="379C7061" w14:textId="56556018" w:rsidR="003C134C" w:rsidRPr="00881F30" w:rsidRDefault="00CF5E63">
      <w:pPr>
        <w:tabs>
          <w:tab w:val="left" w:pos="2175"/>
        </w:tabs>
        <w:spacing w:after="0"/>
        <w:rPr>
          <w:rFonts w:cs="TeXGyreTermes-Regular"/>
          <w:color w:val="000000" w:themeColor="text1"/>
          <w:lang w:val="es-ES"/>
        </w:rPr>
      </w:pPr>
      <w:r w:rsidRPr="00881F30">
        <w:rPr>
          <w:rFonts w:cs="TeXGyreTermes-Regular"/>
          <w:noProof/>
          <w:color w:val="000000" w:themeColor="text1"/>
          <w:lang w:eastAsia="es-EC"/>
        </w:rPr>
        <w:drawing>
          <wp:anchor distT="0" distB="0" distL="0" distR="0" simplePos="0" relativeHeight="251656192" behindDoc="0" locked="0" layoutInCell="1" allowOverlap="1" wp14:anchorId="3FD7AEDF" wp14:editId="123A18C5">
            <wp:simplePos x="0" y="0"/>
            <wp:positionH relativeFrom="column">
              <wp:posOffset>936625</wp:posOffset>
            </wp:positionH>
            <wp:positionV relativeFrom="paragraph">
              <wp:posOffset>73660</wp:posOffset>
            </wp:positionV>
            <wp:extent cx="4257675" cy="1822450"/>
            <wp:effectExtent l="0" t="0" r="9525" b="635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rotWithShape="1">
                    <a:blip r:embed="rId20"/>
                    <a:srcRect l="9453" t="14862"/>
                    <a:stretch/>
                  </pic:blipFill>
                  <pic:spPr bwMode="auto">
                    <a:xfrm>
                      <a:off x="0" y="0"/>
                      <a:ext cx="4257675"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002D3" w14:textId="77777777" w:rsidR="003C134C" w:rsidRPr="00881F30" w:rsidRDefault="003C134C">
      <w:pPr>
        <w:tabs>
          <w:tab w:val="left" w:pos="2175"/>
        </w:tabs>
        <w:spacing w:after="0"/>
        <w:rPr>
          <w:rFonts w:cs="TeXGyreTermes-Regular"/>
          <w:color w:val="000000" w:themeColor="text1"/>
          <w:lang w:val="es-ES"/>
        </w:rPr>
      </w:pPr>
    </w:p>
    <w:p w14:paraId="3AC90B01" w14:textId="77777777" w:rsidR="003C134C" w:rsidRPr="00881F30" w:rsidRDefault="003C134C">
      <w:pPr>
        <w:tabs>
          <w:tab w:val="left" w:pos="2175"/>
        </w:tabs>
        <w:spacing w:after="0"/>
        <w:rPr>
          <w:rFonts w:cs="TeXGyreTermes-Regular"/>
          <w:color w:val="000000" w:themeColor="text1"/>
          <w:lang w:val="es-ES"/>
        </w:rPr>
      </w:pPr>
    </w:p>
    <w:p w14:paraId="4DB80199" w14:textId="77777777" w:rsidR="003C134C" w:rsidRPr="00881F30" w:rsidRDefault="003C134C">
      <w:pPr>
        <w:tabs>
          <w:tab w:val="left" w:pos="2175"/>
        </w:tabs>
        <w:spacing w:after="0"/>
        <w:rPr>
          <w:rFonts w:cs="TeXGyreTermes-Regular"/>
          <w:color w:val="000000" w:themeColor="text1"/>
          <w:lang w:val="es-ES"/>
        </w:rPr>
      </w:pPr>
    </w:p>
    <w:p w14:paraId="27223B6D" w14:textId="77777777" w:rsidR="003C134C" w:rsidRPr="00881F30" w:rsidRDefault="003C134C">
      <w:pPr>
        <w:tabs>
          <w:tab w:val="left" w:pos="2175"/>
        </w:tabs>
        <w:spacing w:after="0"/>
        <w:rPr>
          <w:rFonts w:cs="TeXGyreTermes-Regular"/>
          <w:color w:val="000000" w:themeColor="text1"/>
          <w:lang w:val="es-ES"/>
        </w:rPr>
      </w:pPr>
    </w:p>
    <w:p w14:paraId="674E8D33" w14:textId="77777777" w:rsidR="003C134C" w:rsidRPr="00881F30" w:rsidRDefault="003C134C">
      <w:pPr>
        <w:tabs>
          <w:tab w:val="left" w:pos="2175"/>
        </w:tabs>
        <w:spacing w:after="0"/>
        <w:rPr>
          <w:rFonts w:cs="TeXGyreTermes-Regular"/>
          <w:color w:val="000000" w:themeColor="text1"/>
          <w:lang w:val="es-ES"/>
        </w:rPr>
      </w:pPr>
    </w:p>
    <w:p w14:paraId="4B8BDE1B" w14:textId="64B286D5" w:rsidR="003C134C" w:rsidRPr="00881F30" w:rsidRDefault="003C134C">
      <w:pPr>
        <w:tabs>
          <w:tab w:val="left" w:pos="2175"/>
        </w:tabs>
        <w:spacing w:after="0"/>
        <w:rPr>
          <w:rFonts w:cs="TeXGyreTermes-Regular"/>
          <w:color w:val="000000" w:themeColor="text1"/>
          <w:lang w:val="es-ES"/>
        </w:rPr>
      </w:pPr>
    </w:p>
    <w:p w14:paraId="2FEB941D" w14:textId="7B9DE43D" w:rsidR="00CF5E63" w:rsidRPr="00881F30" w:rsidRDefault="00CF5E63">
      <w:pPr>
        <w:tabs>
          <w:tab w:val="left" w:pos="2175"/>
        </w:tabs>
        <w:spacing w:after="0"/>
        <w:rPr>
          <w:rFonts w:cs="TeXGyreTermes-Regular"/>
          <w:color w:val="000000" w:themeColor="text1"/>
          <w:lang w:val="es-ES"/>
        </w:rPr>
      </w:pPr>
    </w:p>
    <w:p w14:paraId="7349F1D7" w14:textId="76CFC4B5" w:rsidR="00CF5E63" w:rsidRPr="00881F30" w:rsidRDefault="00CF5E63">
      <w:pPr>
        <w:tabs>
          <w:tab w:val="left" w:pos="2175"/>
        </w:tabs>
        <w:spacing w:after="0"/>
        <w:rPr>
          <w:rFonts w:cs="TeXGyreTermes-Regular"/>
          <w:color w:val="000000" w:themeColor="text1"/>
          <w:lang w:val="es-ES"/>
        </w:rPr>
      </w:pPr>
    </w:p>
    <w:p w14:paraId="6208B376" w14:textId="77777777" w:rsidR="00CF5E63" w:rsidRPr="00881F30" w:rsidRDefault="00CF5E63" w:rsidP="00CF5E6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https://enlyft.com/tech/products/kibana</w:t>
      </w:r>
    </w:p>
    <w:p w14:paraId="52625BB8" w14:textId="02D99601" w:rsidR="00CF5E63" w:rsidRPr="00881F30" w:rsidRDefault="00CF5E63" w:rsidP="00CF5E63">
      <w:pPr>
        <w:tabs>
          <w:tab w:val="left" w:pos="2175"/>
        </w:tabs>
        <w:spacing w:after="0"/>
        <w:jc w:val="center"/>
        <w:rPr>
          <w:color w:val="000000" w:themeColor="text1"/>
          <w:sz w:val="18"/>
          <w:szCs w:val="18"/>
          <w:lang w:val="es-ES"/>
        </w:rPr>
      </w:pPr>
    </w:p>
    <w:p w14:paraId="1EC6DDA9" w14:textId="0FA00252" w:rsidR="003C134C" w:rsidRPr="00881F30" w:rsidRDefault="003C134C">
      <w:pPr>
        <w:tabs>
          <w:tab w:val="left" w:pos="2175"/>
        </w:tabs>
        <w:spacing w:after="0"/>
        <w:rPr>
          <w:rFonts w:eastAsiaTheme="majorEastAsia" w:cs="TeXGyreTermes-Regular"/>
          <w:b/>
          <w:bCs/>
          <w:color w:val="000000" w:themeColor="text1"/>
          <w:sz w:val="28"/>
          <w:szCs w:val="28"/>
          <w:lang w:val="es-ES"/>
        </w:rPr>
      </w:pPr>
    </w:p>
    <w:p w14:paraId="46A49F5D" w14:textId="77777777" w:rsidR="003C134C" w:rsidRPr="00881F30" w:rsidRDefault="00416DCB">
      <w:pPr>
        <w:pStyle w:val="Ttulo3"/>
        <w:tabs>
          <w:tab w:val="left" w:pos="2175"/>
        </w:tabs>
        <w:spacing w:before="0" w:after="0"/>
        <w:rPr>
          <w:color w:val="000000" w:themeColor="text1"/>
        </w:rPr>
      </w:pPr>
      <w:bookmarkStart w:id="132" w:name="__DdeLink__8962_2243231189"/>
      <w:bookmarkStart w:id="133" w:name="_Toc105754799"/>
      <w:r w:rsidRPr="00881F30">
        <w:rPr>
          <w:rFonts w:cs="TeXGyreTermes-Regular"/>
          <w:color w:val="000000" w:themeColor="text1"/>
          <w:lang w:val="es-ES"/>
        </w:rPr>
        <w:t>2.5.4 Scikit-Learn</w:t>
      </w:r>
      <w:r w:rsidRPr="00881F30">
        <w:rPr>
          <w:rFonts w:cs="TeXGyreTermes-Regular"/>
          <w:color w:val="000000" w:themeColor="text1"/>
        </w:rPr>
        <w:t xml:space="preserve"> en la Educación</w:t>
      </w:r>
      <w:bookmarkEnd w:id="133"/>
      <w:r w:rsidRPr="00881F30">
        <w:rPr>
          <w:rFonts w:cs="TeXGyreTermes-Regular"/>
          <w:color w:val="000000" w:themeColor="text1"/>
        </w:rPr>
        <w:t xml:space="preserve"> </w:t>
      </w:r>
      <w:bookmarkEnd w:id="132"/>
    </w:p>
    <w:p w14:paraId="34827A91" w14:textId="77777777" w:rsidR="003C134C" w:rsidRPr="00881F30" w:rsidRDefault="003C134C">
      <w:pPr>
        <w:tabs>
          <w:tab w:val="left" w:pos="2175"/>
        </w:tabs>
        <w:spacing w:after="0"/>
        <w:rPr>
          <w:rFonts w:cs="TeXGyreTermes-Regular"/>
          <w:color w:val="000000" w:themeColor="text1"/>
          <w:lang w:val="es-ES"/>
        </w:rPr>
      </w:pPr>
    </w:p>
    <w:p w14:paraId="279F79DC" w14:textId="79ABAF13"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t>Un estudio publicado por</w:t>
      </w:r>
      <w:r w:rsidR="00070693" w:rsidRPr="00881F30">
        <w:rPr>
          <w:rFonts w:cs="TeXGyreTermes-Regular"/>
          <w:color w:val="000000" w:themeColor="text1"/>
        </w:rPr>
        <w:t xml:space="preserve"> </w:t>
      </w:r>
      <w:sdt>
        <w:sdtPr>
          <w:rPr>
            <w:rFonts w:cs="TeXGyreTermes-Regular"/>
            <w:color w:val="000000" w:themeColor="text1"/>
          </w:rPr>
          <w:id w:val="-1049529509"/>
          <w:citation/>
        </w:sdtPr>
        <w:sdtContent>
          <w:r w:rsidR="001E6BFC" w:rsidRPr="00881F30">
            <w:rPr>
              <w:rFonts w:cs="TeXGyreTermes-Regular"/>
              <w:color w:val="000000" w:themeColor="text1"/>
            </w:rPr>
            <w:fldChar w:fldCharType="begin"/>
          </w:r>
          <w:r w:rsidR="004E11E0">
            <w:rPr>
              <w:rFonts w:cs="TeXGyreTermes-Regular"/>
              <w:color w:val="000000" w:themeColor="text1"/>
            </w:rPr>
            <w:instrText xml:space="preserve">CITATION Tuy22 \l 12298 </w:instrText>
          </w:r>
          <w:r w:rsidR="001E6BFC" w:rsidRPr="00881F30">
            <w:rPr>
              <w:rFonts w:cs="TeXGyreTermes-Regular"/>
              <w:color w:val="000000" w:themeColor="text1"/>
            </w:rPr>
            <w:fldChar w:fldCharType="separate"/>
          </w:r>
          <w:r w:rsidR="00795B0E" w:rsidRPr="00795B0E">
            <w:rPr>
              <w:rFonts w:cs="TeXGyreTermes-Regular"/>
              <w:noProof/>
              <w:color w:val="000000" w:themeColor="text1"/>
            </w:rPr>
            <w:t>(Tuyishimire, Mabuto, &amp; Gatabazi, 2022)</w:t>
          </w:r>
          <w:r w:rsidR="001E6BFC" w:rsidRPr="00881F30">
            <w:rPr>
              <w:rFonts w:cs="TeXGyreTermes-Regular"/>
              <w:color w:val="000000" w:themeColor="text1"/>
            </w:rPr>
            <w:fldChar w:fldCharType="end"/>
          </w:r>
        </w:sdtContent>
      </w:sdt>
      <w:r w:rsidRPr="00881F30">
        <w:rPr>
          <w:rFonts w:cs="TeXGyreTermes-Regular"/>
          <w:color w:val="000000" w:themeColor="text1"/>
        </w:rPr>
        <w:t xml:space="preserve"> ,emplea </w:t>
      </w:r>
      <w:r w:rsidR="00701C6D" w:rsidRPr="00881F30">
        <w:rPr>
          <w:rFonts w:cs="TeXGyreTermes-Regular"/>
          <w:color w:val="000000" w:themeColor="text1"/>
        </w:rPr>
        <w:t>el lenguaje</w:t>
      </w:r>
      <w:r w:rsidRPr="00881F30">
        <w:rPr>
          <w:rFonts w:cs="TeXGyreTermes-Regular"/>
          <w:color w:val="000000" w:themeColor="text1"/>
        </w:rPr>
        <w:t xml:space="preserve"> de programación </w:t>
      </w:r>
      <w:r w:rsidR="005808BF" w:rsidRPr="00881F30">
        <w:rPr>
          <w:rFonts w:cs="TeXGyreTermes-Regular"/>
          <w:color w:val="000000" w:themeColor="text1"/>
        </w:rPr>
        <w:t>Python</w:t>
      </w:r>
      <w:r w:rsidRPr="00881F30">
        <w:rPr>
          <w:rFonts w:cs="TeXGyreTermes-Regular"/>
          <w:color w:val="000000" w:themeColor="text1"/>
        </w:rPr>
        <w:t xml:space="preserve"> y su librería </w:t>
      </w:r>
      <w:r w:rsidR="005808BF" w:rsidRPr="00881F30">
        <w:rPr>
          <w:rFonts w:cs="TeXGyreTermes-Regular"/>
          <w:color w:val="000000" w:themeColor="text1"/>
        </w:rPr>
        <w:t>S</w:t>
      </w:r>
      <w:r w:rsidRPr="00881F30">
        <w:rPr>
          <w:rFonts w:cs="TeXGyreTermes-Regular"/>
          <w:color w:val="000000" w:themeColor="text1"/>
        </w:rPr>
        <w:t xml:space="preserve">cikit-learn para detectar aquellos grupos </w:t>
      </w:r>
      <w:r w:rsidR="005808BF" w:rsidRPr="00881F30">
        <w:rPr>
          <w:rFonts w:cs="TeXGyreTermes-Regular"/>
          <w:color w:val="000000" w:themeColor="text1"/>
        </w:rPr>
        <w:t>de</w:t>
      </w:r>
      <w:r w:rsidRPr="00881F30">
        <w:rPr>
          <w:rFonts w:cs="TeXGyreTermes-Regular"/>
          <w:color w:val="000000" w:themeColor="text1"/>
        </w:rPr>
        <w:t xml:space="preserve"> estudiantes de la Universidad de Johannesburgo, con problemas de aprendizaje o que requieren motivación con el propósito de mejorar sus calificaciones.</w:t>
      </w:r>
    </w:p>
    <w:p w14:paraId="2C12BD65" w14:textId="77777777" w:rsidR="003C134C" w:rsidRPr="00881F30" w:rsidRDefault="003C134C">
      <w:pPr>
        <w:tabs>
          <w:tab w:val="left" w:pos="2175"/>
        </w:tabs>
        <w:spacing w:after="0"/>
        <w:rPr>
          <w:rFonts w:cs="TeXGyreTermes-Regular"/>
          <w:color w:val="000000" w:themeColor="text1"/>
        </w:rPr>
      </w:pPr>
    </w:p>
    <w:p w14:paraId="65F8A8AD" w14:textId="5A397870"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lastRenderedPageBreak/>
        <w:t xml:space="preserve">La </w:t>
      </w:r>
      <w:r w:rsidR="00E71CA9" w:rsidRPr="00881F30">
        <w:rPr>
          <w:rFonts w:cs="TeXGyreTermes-Regular"/>
          <w:color w:val="000000" w:themeColor="text1"/>
        </w:rPr>
        <w:t>F</w:t>
      </w:r>
      <w:r w:rsidRPr="00881F30">
        <w:rPr>
          <w:rFonts w:cs="TeXGyreTermes-Regular"/>
          <w:color w:val="000000" w:themeColor="text1"/>
        </w:rPr>
        <w:t>igura</w:t>
      </w:r>
      <w:r w:rsidR="00E71CA9" w:rsidRPr="00881F30">
        <w:rPr>
          <w:rFonts w:cs="TeXGyreTermes-Regular"/>
          <w:color w:val="000000" w:themeColor="text1"/>
        </w:rPr>
        <w:t xml:space="preserve"> 7</w:t>
      </w:r>
      <w:r w:rsidRPr="00881F30">
        <w:rPr>
          <w:rFonts w:cs="TeXGyreTermes-Regular"/>
          <w:color w:val="000000" w:themeColor="text1"/>
        </w:rPr>
        <w:t xml:space="preserve"> describe las </w:t>
      </w:r>
      <w:r w:rsidR="00E71CA9" w:rsidRPr="00881F30">
        <w:rPr>
          <w:rFonts w:cs="TeXGyreTermes-Regular"/>
          <w:color w:val="000000" w:themeColor="text1"/>
        </w:rPr>
        <w:t>tres</w:t>
      </w:r>
      <w:r w:rsidRPr="00881F30">
        <w:rPr>
          <w:rFonts w:cs="TeXGyreTermes-Regular"/>
          <w:color w:val="000000" w:themeColor="text1"/>
        </w:rPr>
        <w:t xml:space="preserve"> categorías </w:t>
      </w:r>
      <w:r w:rsidR="005808BF" w:rsidRPr="00881F30">
        <w:rPr>
          <w:rFonts w:cs="TeXGyreTermes-Regular"/>
          <w:color w:val="000000" w:themeColor="text1"/>
        </w:rPr>
        <w:t>identificadas a</w:t>
      </w:r>
      <w:r w:rsidRPr="00881F30">
        <w:rPr>
          <w:rFonts w:cs="TeXGyreTermes-Regular"/>
          <w:color w:val="000000" w:themeColor="text1"/>
        </w:rPr>
        <w:t xml:space="preserve"> partir de la ejecución de un algoritmo de K-Means para 703 instancias (estudiantes) tomando en consideración la media y la desviación estándar de las evaluaciones (10 en total) realizadas por cada estudiante; siendo estas:  </w:t>
      </w:r>
      <w:r w:rsidR="005808BF" w:rsidRPr="00881F30">
        <w:rPr>
          <w:rFonts w:cs="TeXGyreTermes-Regular"/>
          <w:color w:val="000000" w:themeColor="text1"/>
        </w:rPr>
        <w:t>Jóvenes con</w:t>
      </w:r>
      <w:r w:rsidRPr="00881F30">
        <w:rPr>
          <w:rFonts w:cs="TeXGyreTermes-Regular"/>
          <w:color w:val="000000" w:themeColor="text1"/>
        </w:rPr>
        <w:t xml:space="preserve"> la más alta motivación para estudiar (Clúster 2</w:t>
      </w:r>
      <w:r w:rsidR="00EA22D2" w:rsidRPr="00881F30">
        <w:rPr>
          <w:rFonts w:cs="TeXGyreTermes-Regular"/>
          <w:color w:val="000000" w:themeColor="text1"/>
        </w:rPr>
        <w:t>); aquellos</w:t>
      </w:r>
      <w:r w:rsidRPr="00881F30">
        <w:rPr>
          <w:rFonts w:cs="TeXGyreTermes-Regular"/>
          <w:color w:val="000000" w:themeColor="text1"/>
        </w:rPr>
        <w:t xml:space="preserve"> motivados (Clúster 0),  y  el grupo de estudiantes desmotivados (Clúster 1). </w:t>
      </w:r>
    </w:p>
    <w:p w14:paraId="38494C10" w14:textId="77777777" w:rsidR="003C134C" w:rsidRPr="00881F30" w:rsidRDefault="003C134C">
      <w:pPr>
        <w:tabs>
          <w:tab w:val="left" w:pos="2175"/>
        </w:tabs>
        <w:spacing w:after="0"/>
        <w:rPr>
          <w:rFonts w:cs="TeXGyreTermes-Regular"/>
          <w:color w:val="000000" w:themeColor="text1"/>
        </w:rPr>
      </w:pPr>
    </w:p>
    <w:p w14:paraId="676ED096" w14:textId="74359626" w:rsidR="00070693" w:rsidRPr="00B90750" w:rsidRDefault="001E6BFC" w:rsidP="001E6BFC">
      <w:pPr>
        <w:pStyle w:val="Descripcin"/>
        <w:rPr>
          <w:rFonts w:cs="TeXGyreTermes-Regular"/>
          <w:color w:val="000000" w:themeColor="text1"/>
        </w:rPr>
      </w:pPr>
      <w:bookmarkStart w:id="134" w:name="_Toc105754854"/>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7</w:t>
      </w:r>
      <w:r w:rsidRPr="00B90750">
        <w:rPr>
          <w:bCs/>
          <w:color w:val="000000" w:themeColor="text1"/>
        </w:rPr>
        <w:fldChar w:fldCharType="end"/>
      </w:r>
      <w:r w:rsidRPr="00B90750">
        <w:rPr>
          <w:color w:val="000000" w:themeColor="text1"/>
        </w:rPr>
        <w:t xml:space="preserve"> Clusterización de estudiantes por Media y Desviación</w:t>
      </w:r>
      <w:bookmarkEnd w:id="134"/>
    </w:p>
    <w:p w14:paraId="3650803A" w14:textId="77777777" w:rsidR="003C134C" w:rsidRPr="00881F30" w:rsidRDefault="00416DCB">
      <w:pPr>
        <w:tabs>
          <w:tab w:val="left" w:pos="2175"/>
        </w:tabs>
        <w:spacing w:after="0"/>
        <w:rPr>
          <w:rFonts w:cs="TeXGyreTermes-Regular"/>
          <w:color w:val="000000" w:themeColor="text1"/>
        </w:rPr>
      </w:pPr>
      <w:r w:rsidRPr="00881F30">
        <w:rPr>
          <w:rFonts w:cs="TeXGyreTermes-Regular"/>
          <w:noProof/>
          <w:color w:val="000000" w:themeColor="text1"/>
          <w:lang w:eastAsia="es-EC"/>
        </w:rPr>
        <w:drawing>
          <wp:anchor distT="0" distB="0" distL="0" distR="0" simplePos="0" relativeHeight="251657216" behindDoc="0" locked="0" layoutInCell="1" allowOverlap="1" wp14:anchorId="062F96E4" wp14:editId="59D4EB7F">
            <wp:simplePos x="0" y="0"/>
            <wp:positionH relativeFrom="column">
              <wp:align>center</wp:align>
            </wp:positionH>
            <wp:positionV relativeFrom="paragraph">
              <wp:posOffset>635</wp:posOffset>
            </wp:positionV>
            <wp:extent cx="3220720" cy="2375535"/>
            <wp:effectExtent l="0" t="0" r="0" b="0"/>
            <wp:wrapSquare wrapText="largest"/>
            <wp:docPr id="1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
                    <pic:cNvPicPr>
                      <a:picLocks noChangeAspect="1" noChangeArrowheads="1"/>
                    </pic:cNvPicPr>
                  </pic:nvPicPr>
                  <pic:blipFill>
                    <a:blip r:embed="rId21"/>
                    <a:stretch>
                      <a:fillRect/>
                    </a:stretch>
                  </pic:blipFill>
                  <pic:spPr bwMode="auto">
                    <a:xfrm>
                      <a:off x="0" y="0"/>
                      <a:ext cx="3220720" cy="2375535"/>
                    </a:xfrm>
                    <a:prstGeom prst="rect">
                      <a:avLst/>
                    </a:prstGeom>
                  </pic:spPr>
                </pic:pic>
              </a:graphicData>
            </a:graphic>
          </wp:anchor>
        </w:drawing>
      </w:r>
    </w:p>
    <w:p w14:paraId="49540E0E" w14:textId="77777777" w:rsidR="003C134C" w:rsidRPr="00881F30" w:rsidRDefault="003C134C">
      <w:pPr>
        <w:tabs>
          <w:tab w:val="left" w:pos="2175"/>
        </w:tabs>
        <w:spacing w:after="0"/>
        <w:rPr>
          <w:rFonts w:cs="TeXGyreTermes-Regular"/>
          <w:color w:val="000000" w:themeColor="text1"/>
        </w:rPr>
      </w:pPr>
    </w:p>
    <w:p w14:paraId="38AC18E3" w14:textId="77777777" w:rsidR="003C134C" w:rsidRPr="00881F30" w:rsidRDefault="003C134C">
      <w:pPr>
        <w:tabs>
          <w:tab w:val="left" w:pos="2175"/>
        </w:tabs>
        <w:spacing w:after="0"/>
        <w:rPr>
          <w:rFonts w:cs="TeXGyreTermes-Regular"/>
          <w:color w:val="000000" w:themeColor="text1"/>
        </w:rPr>
      </w:pPr>
    </w:p>
    <w:p w14:paraId="3D438239" w14:textId="77777777" w:rsidR="003C134C" w:rsidRPr="00881F30" w:rsidRDefault="003C134C">
      <w:pPr>
        <w:tabs>
          <w:tab w:val="left" w:pos="2175"/>
        </w:tabs>
        <w:spacing w:after="0"/>
        <w:rPr>
          <w:rFonts w:cs="TeXGyreTermes-Regular"/>
          <w:color w:val="000000" w:themeColor="text1"/>
        </w:rPr>
      </w:pPr>
    </w:p>
    <w:p w14:paraId="61E7A2AA" w14:textId="77777777" w:rsidR="003C134C" w:rsidRPr="00881F30" w:rsidRDefault="003C134C">
      <w:pPr>
        <w:tabs>
          <w:tab w:val="left" w:pos="2175"/>
        </w:tabs>
        <w:spacing w:after="0"/>
        <w:rPr>
          <w:rFonts w:cs="TeXGyreTermes-Regular"/>
          <w:color w:val="000000" w:themeColor="text1"/>
        </w:rPr>
      </w:pPr>
    </w:p>
    <w:p w14:paraId="0E584B6C" w14:textId="77777777" w:rsidR="003C134C" w:rsidRPr="00881F30" w:rsidRDefault="003C134C">
      <w:pPr>
        <w:tabs>
          <w:tab w:val="left" w:pos="2175"/>
        </w:tabs>
        <w:spacing w:after="0"/>
        <w:rPr>
          <w:rFonts w:cs="TeXGyreTermes-Regular"/>
          <w:color w:val="000000" w:themeColor="text1"/>
        </w:rPr>
      </w:pPr>
    </w:p>
    <w:p w14:paraId="6C5224C8" w14:textId="77777777" w:rsidR="003C134C" w:rsidRPr="00881F30" w:rsidRDefault="003C134C">
      <w:pPr>
        <w:tabs>
          <w:tab w:val="left" w:pos="2175"/>
        </w:tabs>
        <w:spacing w:after="0"/>
        <w:rPr>
          <w:rFonts w:cs="TeXGyreTermes-Regular"/>
          <w:color w:val="000000" w:themeColor="text1"/>
        </w:rPr>
      </w:pPr>
    </w:p>
    <w:p w14:paraId="2659EF7D" w14:textId="77777777" w:rsidR="003C134C" w:rsidRPr="00881F30" w:rsidRDefault="003C134C">
      <w:pPr>
        <w:tabs>
          <w:tab w:val="left" w:pos="2175"/>
        </w:tabs>
        <w:spacing w:after="0"/>
        <w:rPr>
          <w:rFonts w:cs="TeXGyreTermes-Regular"/>
          <w:color w:val="000000" w:themeColor="text1"/>
          <w:lang w:val="es-ES"/>
        </w:rPr>
      </w:pPr>
    </w:p>
    <w:p w14:paraId="6345585D" w14:textId="77777777" w:rsidR="003C134C" w:rsidRPr="00881F30" w:rsidRDefault="003C134C">
      <w:pPr>
        <w:tabs>
          <w:tab w:val="left" w:pos="2175"/>
        </w:tabs>
        <w:spacing w:after="0"/>
        <w:rPr>
          <w:rFonts w:cs="TeXGyreTermes-Regular"/>
          <w:color w:val="000000" w:themeColor="text1"/>
          <w:lang w:val="es-ES"/>
        </w:rPr>
      </w:pPr>
    </w:p>
    <w:p w14:paraId="765BCC56" w14:textId="77777777" w:rsidR="003C134C" w:rsidRPr="00881F30" w:rsidRDefault="003C134C">
      <w:pPr>
        <w:tabs>
          <w:tab w:val="left" w:pos="2175"/>
        </w:tabs>
        <w:spacing w:after="0"/>
        <w:rPr>
          <w:rFonts w:cs="TeXGyreTermes-Regular"/>
          <w:color w:val="000000" w:themeColor="text1"/>
          <w:lang w:val="es-ES"/>
        </w:rPr>
      </w:pPr>
    </w:p>
    <w:p w14:paraId="3ABAF64E" w14:textId="45E55A44" w:rsidR="003C134C" w:rsidRPr="00881F30" w:rsidRDefault="003C134C">
      <w:pPr>
        <w:tabs>
          <w:tab w:val="left" w:pos="2175"/>
        </w:tabs>
        <w:spacing w:after="0"/>
        <w:rPr>
          <w:rFonts w:cs="TeXGyreTermes-Regular"/>
          <w:color w:val="000000" w:themeColor="text1"/>
          <w:lang w:val="es-ES"/>
        </w:rPr>
      </w:pPr>
    </w:p>
    <w:p w14:paraId="37797E11" w14:textId="0FE0C33C" w:rsidR="00E71CA9" w:rsidRPr="00881F30" w:rsidRDefault="00E71CA9" w:rsidP="00E71CA9">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https://www.mdpi.com/</w:t>
      </w:r>
    </w:p>
    <w:p w14:paraId="3187D9F1" w14:textId="77777777" w:rsidR="003C134C" w:rsidRPr="00881F30" w:rsidRDefault="003C134C">
      <w:pPr>
        <w:tabs>
          <w:tab w:val="left" w:pos="2175"/>
        </w:tabs>
        <w:spacing w:after="0"/>
        <w:rPr>
          <w:rFonts w:cs="TeXGyreTermes-Regular"/>
          <w:color w:val="000000" w:themeColor="text1"/>
          <w:lang w:val="es-ES"/>
        </w:rPr>
      </w:pPr>
    </w:p>
    <w:p w14:paraId="43C0B097" w14:textId="0F62FFAC"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Esta investigación en el ámbito </w:t>
      </w:r>
      <w:r w:rsidR="005808BF" w:rsidRPr="00881F30">
        <w:rPr>
          <w:rFonts w:cs="TeXGyreTermes-Regular"/>
          <w:color w:val="000000" w:themeColor="text1"/>
          <w:lang w:val="es-ES"/>
        </w:rPr>
        <w:t>académico</w:t>
      </w:r>
      <w:r w:rsidRPr="00881F30">
        <w:rPr>
          <w:rFonts w:cs="TeXGyreTermes-Regular"/>
          <w:color w:val="000000" w:themeColor="text1"/>
          <w:lang w:val="es-ES"/>
        </w:rPr>
        <w:t xml:space="preserve"> revela la facilidad de la herramienta </w:t>
      </w:r>
      <w:r w:rsidR="005808BF" w:rsidRPr="00881F30">
        <w:rPr>
          <w:rFonts w:cs="TeXGyreTermes-Regular"/>
          <w:color w:val="000000" w:themeColor="text1"/>
          <w:lang w:val="es-ES"/>
        </w:rPr>
        <w:t>S</w:t>
      </w:r>
      <w:r w:rsidRPr="00881F30">
        <w:rPr>
          <w:rFonts w:cs="TeXGyreTermes-Regular"/>
          <w:color w:val="000000" w:themeColor="text1"/>
          <w:lang w:val="es-ES"/>
        </w:rPr>
        <w:t>cikit-learn a la hora de implementar modelos de aprendizaje automático que permitan la toma de decisiones de una efectiva y oportuna; esta última debido a que la clusterización se desarrollaba de forma permanente, es decir a partir de cada evaluación se recalculaba los segmentos de estudiantes.  Para este caso de uso, el desarrollo tecnológico involucró la constante comunicación de los resultados obtenidos a los tutores y demás autoridades educativas a fin de instaurar medidas correctivas.</w:t>
      </w:r>
    </w:p>
    <w:p w14:paraId="07C6D732" w14:textId="77777777" w:rsidR="00E71CA9" w:rsidRPr="00881F30" w:rsidRDefault="00E71CA9">
      <w:pPr>
        <w:tabs>
          <w:tab w:val="left" w:pos="2175"/>
        </w:tabs>
        <w:spacing w:after="0"/>
        <w:rPr>
          <w:rFonts w:cs="TeXGyreTermes-Regular"/>
          <w:b/>
          <w:bCs/>
          <w:color w:val="000000" w:themeColor="text1"/>
          <w:lang w:val="es-ES"/>
        </w:rPr>
      </w:pPr>
    </w:p>
    <w:p w14:paraId="27731E54" w14:textId="7A35A76F" w:rsidR="003C134C" w:rsidRPr="00881F30" w:rsidRDefault="00416DCB">
      <w:pPr>
        <w:tabs>
          <w:tab w:val="left" w:pos="2175"/>
        </w:tabs>
        <w:spacing w:after="0"/>
        <w:rPr>
          <w:rFonts w:cs="TeXGyreTermes-Regular"/>
          <w:b/>
          <w:bCs/>
          <w:color w:val="000000" w:themeColor="text1"/>
          <w:lang w:val="es-ES"/>
        </w:rPr>
      </w:pPr>
      <w:r w:rsidRPr="00881F30">
        <w:rPr>
          <w:rFonts w:cs="TeXGyreTermes-Regular"/>
          <w:b/>
          <w:bCs/>
          <w:color w:val="000000" w:themeColor="text1"/>
          <w:lang w:val="es-ES"/>
        </w:rPr>
        <w:t>Otros Testimonios Scikit-Learn</w:t>
      </w:r>
    </w:p>
    <w:p w14:paraId="776534DF" w14:textId="77777777" w:rsidR="00E71CA9" w:rsidRPr="00881F30" w:rsidRDefault="00E71CA9">
      <w:pPr>
        <w:tabs>
          <w:tab w:val="left" w:pos="2175"/>
        </w:tabs>
        <w:spacing w:after="0"/>
        <w:rPr>
          <w:rFonts w:cs="TeXGyreTermes-Regular"/>
          <w:color w:val="000000" w:themeColor="text1"/>
          <w:lang w:val="es-ES"/>
        </w:rPr>
      </w:pPr>
    </w:p>
    <w:p w14:paraId="148D2F93" w14:textId="1D32779B" w:rsidR="003C134C" w:rsidRPr="00881F30" w:rsidRDefault="00416DCB">
      <w:pPr>
        <w:tabs>
          <w:tab w:val="left" w:pos="2175"/>
        </w:tabs>
        <w:spacing w:after="0"/>
        <w:rPr>
          <w:color w:val="000000" w:themeColor="text1"/>
        </w:rPr>
      </w:pPr>
      <w:r w:rsidRPr="00881F30">
        <w:rPr>
          <w:color w:val="000000" w:themeColor="text1"/>
        </w:rPr>
        <w:t xml:space="preserve">El sitio oficial Scikit-learn publica testimonios de varias empresas que hacen uso de esta </w:t>
      </w:r>
      <w:r w:rsidR="005808BF" w:rsidRPr="00881F30">
        <w:rPr>
          <w:color w:val="000000" w:themeColor="text1"/>
        </w:rPr>
        <w:t>versátil</w:t>
      </w:r>
      <w:r w:rsidRPr="00881F30">
        <w:rPr>
          <w:color w:val="000000" w:themeColor="text1"/>
        </w:rPr>
        <w:t xml:space="preserve"> librería de </w:t>
      </w:r>
      <w:r w:rsidRPr="00881F30">
        <w:rPr>
          <w:i/>
          <w:iCs/>
          <w:color w:val="000000" w:themeColor="text1"/>
        </w:rPr>
        <w:t>Machine Learning</w:t>
      </w:r>
      <w:r w:rsidRPr="00881F30">
        <w:rPr>
          <w:color w:val="000000" w:themeColor="text1"/>
        </w:rPr>
        <w:t xml:space="preserve"> en cada uno de sus procesos de negocio.</w:t>
      </w:r>
    </w:p>
    <w:p w14:paraId="0766D693" w14:textId="77777777" w:rsidR="003C134C" w:rsidRPr="00881F30" w:rsidRDefault="00416DCB" w:rsidP="00A75414">
      <w:pPr>
        <w:numPr>
          <w:ilvl w:val="0"/>
          <w:numId w:val="7"/>
        </w:numPr>
        <w:tabs>
          <w:tab w:val="left" w:pos="2175"/>
        </w:tabs>
        <w:spacing w:after="0"/>
        <w:rPr>
          <w:b/>
          <w:bCs/>
          <w:color w:val="000000" w:themeColor="text1"/>
        </w:rPr>
      </w:pPr>
      <w:r w:rsidRPr="00881F30">
        <w:rPr>
          <w:b/>
          <w:bCs/>
          <w:color w:val="000000" w:themeColor="text1"/>
        </w:rPr>
        <w:t xml:space="preserve">Spotify: </w:t>
      </w:r>
      <w:r w:rsidRPr="00881F30">
        <w:rPr>
          <w:color w:val="000000" w:themeColor="text1"/>
        </w:rPr>
        <w:t>Implementación de sistemas de recomendación de música.</w:t>
      </w:r>
    </w:p>
    <w:p w14:paraId="0F427369" w14:textId="4710D3F6" w:rsidR="003C134C" w:rsidRPr="00881F30" w:rsidRDefault="00416DCB" w:rsidP="00A75414">
      <w:pPr>
        <w:numPr>
          <w:ilvl w:val="0"/>
          <w:numId w:val="6"/>
        </w:numPr>
        <w:tabs>
          <w:tab w:val="left" w:pos="2175"/>
        </w:tabs>
        <w:spacing w:after="0"/>
        <w:rPr>
          <w:color w:val="000000" w:themeColor="text1"/>
        </w:rPr>
      </w:pPr>
      <w:r w:rsidRPr="00881F30">
        <w:rPr>
          <w:b/>
          <w:bCs/>
          <w:color w:val="000000" w:themeColor="text1"/>
        </w:rPr>
        <w:t>Betaworks:</w:t>
      </w:r>
      <w:r w:rsidRPr="00881F30">
        <w:rPr>
          <w:color w:val="000000" w:themeColor="text1"/>
        </w:rPr>
        <w:t xml:space="preserve">  Compañía americana dedicada a la </w:t>
      </w:r>
      <w:r w:rsidR="005808BF" w:rsidRPr="00881F30">
        <w:rPr>
          <w:color w:val="000000" w:themeColor="text1"/>
        </w:rPr>
        <w:t>inversión y</w:t>
      </w:r>
      <w:r w:rsidRPr="00881F30">
        <w:rPr>
          <w:color w:val="000000" w:themeColor="text1"/>
        </w:rPr>
        <w:t xml:space="preserve"> capital de riesgo. Entre sus usos se encuentran los módulos para sistemas de recomendación y clusterización.</w:t>
      </w:r>
    </w:p>
    <w:p w14:paraId="03524ADB" w14:textId="77777777"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lastRenderedPageBreak/>
        <w:t xml:space="preserve">Booking.com: </w:t>
      </w:r>
      <w:r w:rsidRPr="00881F30">
        <w:rPr>
          <w:color w:val="000000" w:themeColor="text1"/>
        </w:rPr>
        <w:t xml:space="preserve"> Emplea algoritmos de aprendizaje de máquina para sistemas de recomendación en destinos y hoteles, detección de reservas fraudulentas y calendarización de agentes de servicio al cliente.</w:t>
      </w:r>
    </w:p>
    <w:p w14:paraId="070E6085" w14:textId="727017DF"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Inria:</w:t>
      </w:r>
      <w:r w:rsidR="00B90750">
        <w:rPr>
          <w:color w:val="000000" w:themeColor="text1"/>
        </w:rPr>
        <w:t xml:space="preserve"> I</w:t>
      </w:r>
      <w:r w:rsidRPr="00881F30">
        <w:rPr>
          <w:color w:val="000000" w:themeColor="text1"/>
        </w:rPr>
        <w:t xml:space="preserve">nstitución pública francesa dedicada a la investigación, emplea </w:t>
      </w:r>
      <w:r w:rsidR="005808BF" w:rsidRPr="00881F30">
        <w:rPr>
          <w:color w:val="000000" w:themeColor="text1"/>
        </w:rPr>
        <w:t>S</w:t>
      </w:r>
      <w:r w:rsidRPr="00881F30">
        <w:rPr>
          <w:color w:val="000000" w:themeColor="text1"/>
        </w:rPr>
        <w:t>cikit-learn para neuroimagen, computación visual, análisis de imágenes médicas y seguridad.</w:t>
      </w:r>
    </w:p>
    <w:p w14:paraId="4D998132" w14:textId="06EC8C85"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t xml:space="preserve">Hugging Face: </w:t>
      </w:r>
      <w:r w:rsidRPr="00881F30">
        <w:rPr>
          <w:color w:val="000000" w:themeColor="text1"/>
        </w:rPr>
        <w:t xml:space="preserve"> Un proveedor de servicios de Inteligencia Artificial, utiliza </w:t>
      </w:r>
      <w:r w:rsidR="005808BF" w:rsidRPr="00881F30">
        <w:rPr>
          <w:color w:val="000000" w:themeColor="text1"/>
        </w:rPr>
        <w:t>S</w:t>
      </w:r>
      <w:r w:rsidRPr="00881F30">
        <w:rPr>
          <w:color w:val="000000" w:themeColor="text1"/>
        </w:rPr>
        <w:t xml:space="preserve">cikit-learn para la construcción de redes neuronales y modelos probabilísticos que simulan un servicio chat. </w:t>
      </w:r>
    </w:p>
    <w:p w14:paraId="76E2216B" w14:textId="77777777" w:rsidR="003C134C" w:rsidRPr="00881F30" w:rsidRDefault="003C134C">
      <w:pPr>
        <w:tabs>
          <w:tab w:val="left" w:pos="2175"/>
        </w:tabs>
        <w:spacing w:after="0"/>
        <w:rPr>
          <w:color w:val="000000" w:themeColor="text1"/>
        </w:rPr>
      </w:pPr>
    </w:p>
    <w:p w14:paraId="5C28F630" w14:textId="77777777" w:rsidR="003C134C" w:rsidRPr="00881F30" w:rsidRDefault="00416DCB">
      <w:pPr>
        <w:pStyle w:val="Ttulo3"/>
        <w:tabs>
          <w:tab w:val="left" w:pos="2175"/>
        </w:tabs>
        <w:spacing w:before="0" w:after="0"/>
        <w:rPr>
          <w:color w:val="000000" w:themeColor="text1"/>
        </w:rPr>
      </w:pPr>
      <w:bookmarkStart w:id="135" w:name="_Toc105754800"/>
      <w:r w:rsidRPr="00881F30">
        <w:rPr>
          <w:rFonts w:cs="TeXGyreTermes-Regular"/>
          <w:color w:val="000000" w:themeColor="text1"/>
          <w:lang w:val="es-ES"/>
        </w:rPr>
        <w:t>2.6 Contribución</w:t>
      </w:r>
      <w:bookmarkEnd w:id="135"/>
      <w:r w:rsidRPr="00881F30">
        <w:rPr>
          <w:rFonts w:cs="TeXGyreTermes-Regular"/>
          <w:color w:val="000000" w:themeColor="text1"/>
          <w:lang w:val="es-ES"/>
        </w:rPr>
        <w:t xml:space="preserve"> </w:t>
      </w:r>
      <w:r w:rsidRPr="00881F30">
        <w:rPr>
          <w:rFonts w:cs="TeXGyreTermes-Regular"/>
          <w:color w:val="000000" w:themeColor="text1"/>
        </w:rPr>
        <w:t xml:space="preserve"> </w:t>
      </w:r>
    </w:p>
    <w:p w14:paraId="2A797411" w14:textId="77777777" w:rsidR="003C134C" w:rsidRPr="00881F30" w:rsidRDefault="003C134C">
      <w:pPr>
        <w:tabs>
          <w:tab w:val="left" w:pos="2175"/>
        </w:tabs>
        <w:spacing w:after="0"/>
        <w:rPr>
          <w:rFonts w:cs="TeXGyreTermes-Regular"/>
          <w:color w:val="000000" w:themeColor="text1"/>
        </w:rPr>
      </w:pPr>
    </w:p>
    <w:p w14:paraId="106687D8" w14:textId="5D5821CD" w:rsidR="003C134C" w:rsidRPr="00881F30" w:rsidRDefault="00416DCB">
      <w:pPr>
        <w:tabs>
          <w:tab w:val="left" w:pos="2175"/>
        </w:tabs>
        <w:spacing w:after="0"/>
        <w:rPr>
          <w:color w:val="000000" w:themeColor="text1"/>
        </w:rPr>
      </w:pPr>
      <w:r w:rsidRPr="00881F30">
        <w:rPr>
          <w:color w:val="000000" w:themeColor="text1"/>
        </w:rPr>
        <w:t>El Trabajo de Fin de M</w:t>
      </w:r>
      <w:r w:rsidR="005808BF" w:rsidRPr="00881F30">
        <w:rPr>
          <w:color w:val="000000" w:themeColor="text1"/>
        </w:rPr>
        <w:t>á</w:t>
      </w:r>
      <w:r w:rsidRPr="00881F30">
        <w:rPr>
          <w:color w:val="000000" w:themeColor="text1"/>
        </w:rPr>
        <w:t xml:space="preserve">ster en su fase de implementación engloba muchos de los conceptos y herramientas tratadas en el Estado de Arte, se hace especial énfasis en la incorporación de la arquitectura Kappa para la captura, proceso y análisis de grandes volúmenes de datos, con Kafka como parte central para capturar los datos desde sistemas transaccionales, </w:t>
      </w:r>
      <w:r w:rsidRPr="00972812">
        <w:rPr>
          <w:color w:val="000000" w:themeColor="text1"/>
        </w:rPr>
        <w:t>Apac</w:t>
      </w:r>
      <w:r w:rsidR="00972812">
        <w:rPr>
          <w:color w:val="000000" w:themeColor="text1"/>
        </w:rPr>
        <w:t>he Spark para su procesamiento</w:t>
      </w:r>
      <w:r w:rsidRPr="00972812">
        <w:rPr>
          <w:color w:val="000000" w:themeColor="text1"/>
        </w:rPr>
        <w:t xml:space="preserve">, </w:t>
      </w:r>
      <w:r w:rsidR="00701C6D" w:rsidRPr="00972812">
        <w:rPr>
          <w:color w:val="000000" w:themeColor="text1"/>
        </w:rPr>
        <w:t>y ELK</w:t>
      </w:r>
      <w:r w:rsidRPr="00972812">
        <w:rPr>
          <w:color w:val="000000" w:themeColor="text1"/>
        </w:rPr>
        <w:t xml:space="preserve"> para la persistencia y reportería en tiempo real. </w:t>
      </w:r>
      <w:r w:rsidR="005808BF" w:rsidRPr="00972812">
        <w:rPr>
          <w:color w:val="000000" w:themeColor="text1"/>
        </w:rPr>
        <w:t>Finalmente, Python</w:t>
      </w:r>
      <w:r w:rsidRPr="00972812">
        <w:rPr>
          <w:color w:val="000000" w:themeColor="text1"/>
        </w:rPr>
        <w:t>. Scikit-learn</w:t>
      </w:r>
      <w:r w:rsidRPr="00881F30">
        <w:rPr>
          <w:color w:val="000000" w:themeColor="text1"/>
        </w:rPr>
        <w:t xml:space="preserve"> para crear entrenar modelos de clusterización.</w:t>
      </w:r>
    </w:p>
    <w:p w14:paraId="487630E0" w14:textId="77777777" w:rsidR="003C134C" w:rsidRPr="00881F30" w:rsidRDefault="003C134C">
      <w:pPr>
        <w:tabs>
          <w:tab w:val="left" w:pos="2175"/>
        </w:tabs>
        <w:spacing w:after="0"/>
        <w:rPr>
          <w:color w:val="000000" w:themeColor="text1"/>
        </w:rPr>
      </w:pPr>
    </w:p>
    <w:p w14:paraId="793DDF2F" w14:textId="77777777" w:rsidR="003C134C" w:rsidRPr="00881F30" w:rsidRDefault="00416DCB">
      <w:pPr>
        <w:tabs>
          <w:tab w:val="left" w:pos="2175"/>
        </w:tabs>
        <w:spacing w:after="0"/>
        <w:rPr>
          <w:color w:val="000000" w:themeColor="text1"/>
        </w:rPr>
      </w:pPr>
      <w:r w:rsidRPr="00881F30">
        <w:rPr>
          <w:color w:val="000000" w:themeColor="text1"/>
        </w:rPr>
        <w:t>Si bien es cierto todas estas tecnologías se encuentran ampliamente utilizadas por muchas compañías de renombre mundial, con grandes equipos tecnológicos que de forma permanente buscan procesos de mejora y optimización; este TFM busca lo siguiente:</w:t>
      </w:r>
    </w:p>
    <w:p w14:paraId="55A7F7CC" w14:textId="77777777" w:rsidR="003C134C" w:rsidRPr="00881F30" w:rsidRDefault="003C134C">
      <w:pPr>
        <w:tabs>
          <w:tab w:val="left" w:pos="2175"/>
        </w:tabs>
        <w:spacing w:after="0"/>
        <w:rPr>
          <w:color w:val="000000" w:themeColor="text1"/>
        </w:rPr>
      </w:pPr>
    </w:p>
    <w:p w14:paraId="27DA3257" w14:textId="57FD3F43"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Implementar una solución </w:t>
      </w:r>
      <w:r w:rsidRPr="00881F30">
        <w:rPr>
          <w:i/>
          <w:iCs/>
          <w:color w:val="000000" w:themeColor="text1"/>
        </w:rPr>
        <w:t>Big Data</w:t>
      </w:r>
      <w:r w:rsidRPr="00881F30">
        <w:rPr>
          <w:color w:val="000000" w:themeColor="text1"/>
        </w:rPr>
        <w:t xml:space="preserve"> empleando herramientas </w:t>
      </w:r>
      <w:r w:rsidRPr="00881F30">
        <w:rPr>
          <w:i/>
          <w:iCs/>
          <w:color w:val="000000" w:themeColor="text1"/>
        </w:rPr>
        <w:t>Open Source</w:t>
      </w:r>
      <w:r w:rsidRPr="00881F30">
        <w:rPr>
          <w:color w:val="000000" w:themeColor="text1"/>
        </w:rPr>
        <w:t xml:space="preserve"> con equipos </w:t>
      </w:r>
      <w:r w:rsidR="007B268C" w:rsidRPr="00881F30">
        <w:rPr>
          <w:i/>
          <w:iCs/>
          <w:color w:val="000000" w:themeColor="text1"/>
        </w:rPr>
        <w:t xml:space="preserve">commodity, </w:t>
      </w:r>
      <w:r w:rsidR="007B268C" w:rsidRPr="00881F30">
        <w:rPr>
          <w:color w:val="000000" w:themeColor="text1"/>
        </w:rPr>
        <w:t>que</w:t>
      </w:r>
      <w:r w:rsidRPr="00881F30">
        <w:rPr>
          <w:color w:val="000000" w:themeColor="text1"/>
        </w:rPr>
        <w:t xml:space="preserve"> de alguna forma demuestre y visibilice a las tecnologías </w:t>
      </w:r>
      <w:r w:rsidRPr="00881F30">
        <w:rPr>
          <w:i/>
          <w:iCs/>
          <w:color w:val="000000" w:themeColor="text1"/>
        </w:rPr>
        <w:t>Big Data</w:t>
      </w:r>
      <w:r w:rsidRPr="00881F30">
        <w:rPr>
          <w:color w:val="000000" w:themeColor="text1"/>
        </w:rPr>
        <w:t xml:space="preserve"> como una poderosa alternativa frente a un abanico de problemas reales de cualquier tipo de industria.</w:t>
      </w:r>
    </w:p>
    <w:p w14:paraId="78C9F64A" w14:textId="7BC485E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 En los subsiguientes capítulos se describirá la arquitectura, en ella se plantea el </w:t>
      </w:r>
      <w:r w:rsidR="005808BF" w:rsidRPr="00881F30">
        <w:rPr>
          <w:color w:val="000000" w:themeColor="text1"/>
        </w:rPr>
        <w:t>modelo que</w:t>
      </w:r>
      <w:r w:rsidRPr="00881F30">
        <w:rPr>
          <w:color w:val="000000" w:themeColor="text1"/>
        </w:rPr>
        <w:t xml:space="preserve"> bosqueja todo el ciclo de vida del dato:  naciendo desde una base de datos </w:t>
      </w:r>
      <w:r w:rsidR="007B268C" w:rsidRPr="00881F30">
        <w:rPr>
          <w:color w:val="000000" w:themeColor="text1"/>
        </w:rPr>
        <w:t>transaccional, cuyos</w:t>
      </w:r>
      <w:r w:rsidRPr="00881F30">
        <w:rPr>
          <w:color w:val="000000" w:themeColor="text1"/>
        </w:rPr>
        <w:t xml:space="preserve"> datos viajan por herramientas de ingesta, procesamiento y persistencia en tiempo real</w:t>
      </w:r>
      <w:r w:rsidR="00B90750">
        <w:rPr>
          <w:color w:val="000000" w:themeColor="text1"/>
        </w:rPr>
        <w:t xml:space="preserve"> o casi real</w:t>
      </w:r>
      <w:r w:rsidRPr="00881F30">
        <w:rPr>
          <w:color w:val="000000" w:themeColor="text1"/>
        </w:rPr>
        <w:t xml:space="preserve">; para finalizar se llega a la reportería y modelos de </w:t>
      </w:r>
      <w:r w:rsidRPr="00881F30">
        <w:rPr>
          <w:i/>
          <w:iCs/>
          <w:color w:val="000000" w:themeColor="text1"/>
        </w:rPr>
        <w:t>Machine Learning.</w:t>
      </w:r>
      <w:r w:rsidRPr="00881F30">
        <w:rPr>
          <w:color w:val="000000" w:themeColor="text1"/>
        </w:rPr>
        <w:t xml:space="preserve">  </w:t>
      </w:r>
    </w:p>
    <w:p w14:paraId="7E7CA01D" w14:textId="07D332F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En a la introducción de esta memoria, se hizo énfasis en la problemática de no contar con información en tiempo real para la toma de decisiones; la pandemia del COVID-19 tuvo un impacto no solo en el marco sanitario, sino también en el social y económico; uno de los elementos de este TFM será el uso de modelos no supervisados de clusterización para </w:t>
      </w:r>
      <w:r w:rsidRPr="00881F30">
        <w:rPr>
          <w:color w:val="000000" w:themeColor="text1"/>
        </w:rPr>
        <w:lastRenderedPageBreak/>
        <w:t>segmentar las localidades y sus distintas realidades, en el contexto de declaraciones en los años 2020-2021.</w:t>
      </w:r>
    </w:p>
    <w:p w14:paraId="0E177B97" w14:textId="4C57612F" w:rsidR="003C134C" w:rsidRPr="00881F30" w:rsidRDefault="003C134C">
      <w:pPr>
        <w:tabs>
          <w:tab w:val="left" w:pos="2175"/>
        </w:tabs>
        <w:spacing w:after="0"/>
        <w:rPr>
          <w:color w:val="000000" w:themeColor="text1"/>
        </w:rPr>
      </w:pPr>
    </w:p>
    <w:p w14:paraId="4F382309" w14:textId="37A4FDBE" w:rsidR="00E71CA9" w:rsidRPr="00881F30" w:rsidRDefault="00E71CA9">
      <w:pPr>
        <w:tabs>
          <w:tab w:val="left" w:pos="2175"/>
        </w:tabs>
        <w:spacing w:after="0"/>
        <w:rPr>
          <w:color w:val="000000" w:themeColor="text1"/>
        </w:rPr>
      </w:pPr>
    </w:p>
    <w:p w14:paraId="4FA723F6" w14:textId="22451E3C" w:rsidR="00E71CA9" w:rsidRPr="00881F30" w:rsidRDefault="00E71CA9">
      <w:pPr>
        <w:tabs>
          <w:tab w:val="left" w:pos="2175"/>
        </w:tabs>
        <w:spacing w:after="0"/>
        <w:rPr>
          <w:color w:val="000000" w:themeColor="text1"/>
        </w:rPr>
      </w:pPr>
    </w:p>
    <w:p w14:paraId="50A5BA6A" w14:textId="4918CF11" w:rsidR="00E71CA9" w:rsidRPr="00881F30" w:rsidRDefault="00E71CA9">
      <w:pPr>
        <w:tabs>
          <w:tab w:val="left" w:pos="2175"/>
        </w:tabs>
        <w:spacing w:after="0"/>
        <w:rPr>
          <w:color w:val="000000" w:themeColor="text1"/>
        </w:rPr>
      </w:pPr>
    </w:p>
    <w:p w14:paraId="57CC9468" w14:textId="710ADF43" w:rsidR="00E71CA9" w:rsidRPr="00881F30" w:rsidRDefault="00E71CA9">
      <w:pPr>
        <w:tabs>
          <w:tab w:val="left" w:pos="2175"/>
        </w:tabs>
        <w:spacing w:after="0"/>
        <w:rPr>
          <w:color w:val="000000" w:themeColor="text1"/>
        </w:rPr>
      </w:pPr>
    </w:p>
    <w:p w14:paraId="4923F1AB" w14:textId="3F68F5C7" w:rsidR="00E71CA9" w:rsidRPr="00881F30" w:rsidRDefault="00E71CA9">
      <w:pPr>
        <w:tabs>
          <w:tab w:val="left" w:pos="2175"/>
        </w:tabs>
        <w:spacing w:after="0"/>
        <w:rPr>
          <w:color w:val="000000" w:themeColor="text1"/>
        </w:rPr>
      </w:pPr>
    </w:p>
    <w:p w14:paraId="38A9BC1E" w14:textId="5F64D5D1" w:rsidR="00E71CA9" w:rsidRPr="00881F30" w:rsidRDefault="00E71CA9">
      <w:pPr>
        <w:tabs>
          <w:tab w:val="left" w:pos="2175"/>
        </w:tabs>
        <w:spacing w:after="0"/>
        <w:rPr>
          <w:color w:val="000000" w:themeColor="text1"/>
        </w:rPr>
      </w:pPr>
    </w:p>
    <w:p w14:paraId="3A6B9741" w14:textId="0387F7D2" w:rsidR="00E71CA9" w:rsidRPr="00881F30" w:rsidRDefault="00E71CA9">
      <w:pPr>
        <w:tabs>
          <w:tab w:val="left" w:pos="2175"/>
        </w:tabs>
        <w:spacing w:after="0"/>
        <w:rPr>
          <w:color w:val="000000" w:themeColor="text1"/>
        </w:rPr>
      </w:pPr>
    </w:p>
    <w:p w14:paraId="123ADE60" w14:textId="27C5C6CC" w:rsidR="00E71CA9" w:rsidRPr="00881F30" w:rsidRDefault="00E71CA9">
      <w:pPr>
        <w:tabs>
          <w:tab w:val="left" w:pos="2175"/>
        </w:tabs>
        <w:spacing w:after="0"/>
        <w:rPr>
          <w:color w:val="000000" w:themeColor="text1"/>
        </w:rPr>
      </w:pPr>
    </w:p>
    <w:p w14:paraId="69683741" w14:textId="7BC0C776" w:rsidR="00E71CA9" w:rsidRPr="00881F30" w:rsidRDefault="00E71CA9">
      <w:pPr>
        <w:tabs>
          <w:tab w:val="left" w:pos="2175"/>
        </w:tabs>
        <w:spacing w:after="0"/>
        <w:rPr>
          <w:color w:val="000000" w:themeColor="text1"/>
        </w:rPr>
      </w:pPr>
    </w:p>
    <w:p w14:paraId="2DB0FF3E" w14:textId="5667CC17" w:rsidR="00E71CA9" w:rsidRPr="00881F30" w:rsidRDefault="00E71CA9">
      <w:pPr>
        <w:tabs>
          <w:tab w:val="left" w:pos="2175"/>
        </w:tabs>
        <w:spacing w:after="0"/>
        <w:rPr>
          <w:color w:val="000000" w:themeColor="text1"/>
        </w:rPr>
      </w:pPr>
    </w:p>
    <w:p w14:paraId="670D8198" w14:textId="6A1B8950" w:rsidR="00E71CA9" w:rsidRPr="00881F30" w:rsidRDefault="00E71CA9">
      <w:pPr>
        <w:tabs>
          <w:tab w:val="left" w:pos="2175"/>
        </w:tabs>
        <w:spacing w:after="0"/>
        <w:rPr>
          <w:color w:val="000000" w:themeColor="text1"/>
        </w:rPr>
      </w:pPr>
    </w:p>
    <w:p w14:paraId="3D6FAF9C" w14:textId="71F32470" w:rsidR="00E71CA9" w:rsidRPr="00881F30" w:rsidRDefault="00E71CA9">
      <w:pPr>
        <w:tabs>
          <w:tab w:val="left" w:pos="2175"/>
        </w:tabs>
        <w:spacing w:after="0"/>
        <w:rPr>
          <w:color w:val="000000" w:themeColor="text1"/>
        </w:rPr>
      </w:pPr>
    </w:p>
    <w:p w14:paraId="17C9D4D6" w14:textId="56343333" w:rsidR="00E71CA9" w:rsidRPr="00881F30" w:rsidRDefault="00E71CA9">
      <w:pPr>
        <w:tabs>
          <w:tab w:val="left" w:pos="2175"/>
        </w:tabs>
        <w:spacing w:after="0"/>
        <w:rPr>
          <w:color w:val="000000" w:themeColor="text1"/>
        </w:rPr>
      </w:pPr>
    </w:p>
    <w:p w14:paraId="2B9D18D9" w14:textId="0A6B3B29" w:rsidR="00E71CA9" w:rsidRPr="00881F30" w:rsidRDefault="00E71CA9">
      <w:pPr>
        <w:tabs>
          <w:tab w:val="left" w:pos="2175"/>
        </w:tabs>
        <w:spacing w:after="0"/>
        <w:rPr>
          <w:color w:val="000000" w:themeColor="text1"/>
        </w:rPr>
      </w:pPr>
    </w:p>
    <w:p w14:paraId="4EC93E61" w14:textId="5B65401F" w:rsidR="00E71CA9" w:rsidRPr="00881F30" w:rsidRDefault="00E71CA9">
      <w:pPr>
        <w:tabs>
          <w:tab w:val="left" w:pos="2175"/>
        </w:tabs>
        <w:spacing w:after="0"/>
        <w:rPr>
          <w:color w:val="000000" w:themeColor="text1"/>
        </w:rPr>
      </w:pPr>
    </w:p>
    <w:p w14:paraId="5659D7FA" w14:textId="24A04A6E" w:rsidR="00E71CA9" w:rsidRPr="00881F30" w:rsidRDefault="00E71CA9">
      <w:pPr>
        <w:tabs>
          <w:tab w:val="left" w:pos="2175"/>
        </w:tabs>
        <w:spacing w:after="0"/>
        <w:rPr>
          <w:color w:val="000000" w:themeColor="text1"/>
        </w:rPr>
      </w:pPr>
    </w:p>
    <w:p w14:paraId="3454176F" w14:textId="309A2303" w:rsidR="00E71CA9" w:rsidRPr="00881F30" w:rsidRDefault="00E71CA9">
      <w:pPr>
        <w:tabs>
          <w:tab w:val="left" w:pos="2175"/>
        </w:tabs>
        <w:spacing w:after="0"/>
        <w:rPr>
          <w:color w:val="000000" w:themeColor="text1"/>
        </w:rPr>
      </w:pPr>
    </w:p>
    <w:p w14:paraId="243DE8A8" w14:textId="331D3585" w:rsidR="00E71CA9" w:rsidRPr="00881F30" w:rsidRDefault="00E71CA9">
      <w:pPr>
        <w:tabs>
          <w:tab w:val="left" w:pos="2175"/>
        </w:tabs>
        <w:spacing w:after="0"/>
        <w:rPr>
          <w:color w:val="000000" w:themeColor="text1"/>
        </w:rPr>
      </w:pPr>
    </w:p>
    <w:p w14:paraId="029AEB90" w14:textId="57940048" w:rsidR="00E71CA9" w:rsidRPr="00881F30" w:rsidRDefault="00E71CA9">
      <w:pPr>
        <w:tabs>
          <w:tab w:val="left" w:pos="2175"/>
        </w:tabs>
        <w:spacing w:after="0"/>
        <w:rPr>
          <w:color w:val="000000" w:themeColor="text1"/>
        </w:rPr>
      </w:pPr>
    </w:p>
    <w:p w14:paraId="63DBADE2" w14:textId="341D026C" w:rsidR="00E71CA9" w:rsidRPr="00881F30" w:rsidRDefault="00E71CA9">
      <w:pPr>
        <w:tabs>
          <w:tab w:val="left" w:pos="2175"/>
        </w:tabs>
        <w:spacing w:after="0"/>
        <w:rPr>
          <w:color w:val="000000" w:themeColor="text1"/>
        </w:rPr>
      </w:pPr>
    </w:p>
    <w:p w14:paraId="57F2B775" w14:textId="63C6538A" w:rsidR="00E71CA9" w:rsidRPr="00881F30" w:rsidRDefault="00E71CA9">
      <w:pPr>
        <w:tabs>
          <w:tab w:val="left" w:pos="2175"/>
        </w:tabs>
        <w:spacing w:after="0"/>
        <w:rPr>
          <w:color w:val="000000" w:themeColor="text1"/>
        </w:rPr>
      </w:pPr>
    </w:p>
    <w:p w14:paraId="4A7FD004" w14:textId="1D0F57E3" w:rsidR="00E71CA9" w:rsidRPr="00881F30" w:rsidRDefault="00E71CA9">
      <w:pPr>
        <w:tabs>
          <w:tab w:val="left" w:pos="2175"/>
        </w:tabs>
        <w:spacing w:after="0"/>
        <w:rPr>
          <w:color w:val="000000" w:themeColor="text1"/>
        </w:rPr>
      </w:pPr>
    </w:p>
    <w:p w14:paraId="70AB58C8" w14:textId="0C359234" w:rsidR="00E71CA9" w:rsidRPr="00881F30" w:rsidRDefault="00E71CA9">
      <w:pPr>
        <w:tabs>
          <w:tab w:val="left" w:pos="2175"/>
        </w:tabs>
        <w:spacing w:after="0"/>
        <w:rPr>
          <w:color w:val="000000" w:themeColor="text1"/>
        </w:rPr>
      </w:pPr>
    </w:p>
    <w:p w14:paraId="7E367B2D" w14:textId="70CFF17D" w:rsidR="00E71CA9" w:rsidRPr="00881F30" w:rsidRDefault="00E71CA9">
      <w:pPr>
        <w:tabs>
          <w:tab w:val="left" w:pos="2175"/>
        </w:tabs>
        <w:spacing w:after="0"/>
        <w:rPr>
          <w:color w:val="000000" w:themeColor="text1"/>
        </w:rPr>
      </w:pPr>
    </w:p>
    <w:p w14:paraId="7470386D" w14:textId="3065ECA2" w:rsidR="00E71CA9" w:rsidRPr="00881F30" w:rsidRDefault="00E71CA9">
      <w:pPr>
        <w:tabs>
          <w:tab w:val="left" w:pos="2175"/>
        </w:tabs>
        <w:spacing w:after="0"/>
        <w:rPr>
          <w:color w:val="000000" w:themeColor="text1"/>
        </w:rPr>
      </w:pPr>
    </w:p>
    <w:p w14:paraId="5133C443" w14:textId="6F4FB0F4" w:rsidR="00E71CA9" w:rsidRPr="00881F30" w:rsidRDefault="00E71CA9">
      <w:pPr>
        <w:tabs>
          <w:tab w:val="left" w:pos="2175"/>
        </w:tabs>
        <w:spacing w:after="0"/>
        <w:rPr>
          <w:color w:val="000000" w:themeColor="text1"/>
        </w:rPr>
      </w:pPr>
    </w:p>
    <w:p w14:paraId="5F446FE8" w14:textId="0E1C1BE3" w:rsidR="00E71CA9" w:rsidRPr="00881F30" w:rsidRDefault="00E71CA9">
      <w:pPr>
        <w:tabs>
          <w:tab w:val="left" w:pos="2175"/>
        </w:tabs>
        <w:spacing w:after="0"/>
        <w:rPr>
          <w:color w:val="000000" w:themeColor="text1"/>
        </w:rPr>
      </w:pPr>
    </w:p>
    <w:p w14:paraId="676695D9" w14:textId="098F7EA9" w:rsidR="00E71CA9" w:rsidRPr="00881F30" w:rsidRDefault="00E71CA9">
      <w:pPr>
        <w:tabs>
          <w:tab w:val="left" w:pos="2175"/>
        </w:tabs>
        <w:spacing w:after="0"/>
        <w:rPr>
          <w:color w:val="000000" w:themeColor="text1"/>
        </w:rPr>
      </w:pPr>
    </w:p>
    <w:p w14:paraId="60FADAE1" w14:textId="63AD09DF" w:rsidR="00E71CA9" w:rsidRPr="00881F30" w:rsidRDefault="00E71CA9">
      <w:pPr>
        <w:tabs>
          <w:tab w:val="left" w:pos="2175"/>
        </w:tabs>
        <w:spacing w:after="0"/>
        <w:rPr>
          <w:color w:val="000000" w:themeColor="text1"/>
        </w:rPr>
      </w:pPr>
    </w:p>
    <w:p w14:paraId="00609BC3" w14:textId="2EAF2BB0" w:rsidR="00E71CA9" w:rsidRPr="00881F30" w:rsidRDefault="00E71CA9">
      <w:pPr>
        <w:tabs>
          <w:tab w:val="left" w:pos="2175"/>
        </w:tabs>
        <w:spacing w:after="0"/>
        <w:rPr>
          <w:color w:val="000000" w:themeColor="text1"/>
        </w:rPr>
      </w:pPr>
    </w:p>
    <w:p w14:paraId="112BD017" w14:textId="6ED497F7" w:rsidR="00E71CA9" w:rsidRPr="00881F30" w:rsidRDefault="00E71CA9">
      <w:pPr>
        <w:tabs>
          <w:tab w:val="left" w:pos="2175"/>
        </w:tabs>
        <w:spacing w:after="0"/>
        <w:rPr>
          <w:color w:val="000000" w:themeColor="text1"/>
        </w:rPr>
      </w:pPr>
    </w:p>
    <w:p w14:paraId="6CD6C35B" w14:textId="781D4D69" w:rsidR="00E71CA9" w:rsidRPr="00881F30" w:rsidRDefault="00E71CA9">
      <w:pPr>
        <w:tabs>
          <w:tab w:val="left" w:pos="2175"/>
        </w:tabs>
        <w:spacing w:after="0"/>
        <w:rPr>
          <w:color w:val="000000" w:themeColor="text1"/>
        </w:rPr>
      </w:pPr>
    </w:p>
    <w:p w14:paraId="172F9B20" w14:textId="20151143" w:rsidR="00E71CA9" w:rsidRPr="00881F30" w:rsidRDefault="00E71CA9">
      <w:pPr>
        <w:tabs>
          <w:tab w:val="left" w:pos="2175"/>
        </w:tabs>
        <w:spacing w:after="0"/>
        <w:rPr>
          <w:color w:val="000000" w:themeColor="text1"/>
        </w:rPr>
      </w:pPr>
    </w:p>
    <w:p w14:paraId="32E15C16" w14:textId="77777777" w:rsidR="00E71CA9" w:rsidRPr="00881F30" w:rsidRDefault="00E71CA9">
      <w:pPr>
        <w:tabs>
          <w:tab w:val="left" w:pos="2175"/>
        </w:tabs>
        <w:spacing w:after="0"/>
        <w:rPr>
          <w:color w:val="000000" w:themeColor="text1"/>
        </w:rPr>
      </w:pPr>
    </w:p>
    <w:p w14:paraId="3821441A" w14:textId="77777777" w:rsidR="003C134C" w:rsidRPr="00881F30" w:rsidRDefault="00416DCB">
      <w:pPr>
        <w:pStyle w:val="Ttulo1"/>
        <w:rPr>
          <w:color w:val="000000" w:themeColor="text1"/>
        </w:rPr>
      </w:pPr>
      <w:bookmarkStart w:id="136" w:name="_Toc100827409"/>
      <w:bookmarkStart w:id="137" w:name="_Toc441233828"/>
      <w:bookmarkStart w:id="138" w:name="_Toc439969675"/>
      <w:bookmarkStart w:id="139" w:name="_Toc439968540"/>
      <w:bookmarkStart w:id="140" w:name="_Toc437557488"/>
      <w:bookmarkStart w:id="141" w:name="_Toc435462151"/>
      <w:bookmarkStart w:id="142" w:name="_Toc435460744"/>
      <w:bookmarkStart w:id="143" w:name="_Toc435460652"/>
      <w:bookmarkStart w:id="144" w:name="_Toc435460388"/>
      <w:bookmarkStart w:id="145" w:name="_Toc435460323"/>
      <w:bookmarkStart w:id="146" w:name="_Toc435460063"/>
      <w:bookmarkStart w:id="147" w:name="_Toc435459289"/>
      <w:bookmarkStart w:id="148" w:name="_Toc432504683"/>
      <w:bookmarkStart w:id="149" w:name="_Toc432240294"/>
      <w:bookmarkStart w:id="150" w:name="_Toc105754801"/>
      <w:r w:rsidRPr="00881F30">
        <w:rPr>
          <w:color w:val="000000" w:themeColor="text1"/>
        </w:rPr>
        <w:lastRenderedPageBreak/>
        <w:t>3. Objetivos concretos y metodología de trabajo</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6F3E7A06" w14:textId="77777777" w:rsidR="003C134C" w:rsidRPr="00881F30" w:rsidRDefault="00416DCB">
      <w:pPr>
        <w:pStyle w:val="Ttulo2"/>
        <w:rPr>
          <w:color w:val="000000" w:themeColor="text1"/>
        </w:rPr>
      </w:pPr>
      <w:bookmarkStart w:id="151" w:name="_Toc441233829"/>
      <w:bookmarkStart w:id="152" w:name="_Toc439969676"/>
      <w:bookmarkStart w:id="153" w:name="_Toc439968541"/>
      <w:bookmarkStart w:id="154" w:name="_Toc437557489"/>
      <w:bookmarkStart w:id="155" w:name="_Toc435462152"/>
      <w:bookmarkStart w:id="156" w:name="_Toc435460745"/>
      <w:bookmarkStart w:id="157" w:name="_Toc435460064"/>
      <w:bookmarkStart w:id="158" w:name="_Toc435459290"/>
      <w:bookmarkStart w:id="159" w:name="_Toc432504684"/>
      <w:bookmarkStart w:id="160" w:name="_Toc432240295"/>
      <w:bookmarkStart w:id="161" w:name="_Toc100827410"/>
      <w:bookmarkStart w:id="162" w:name="_Toc105754802"/>
      <w:r w:rsidRPr="00881F30">
        <w:rPr>
          <w:color w:val="000000" w:themeColor="text1"/>
        </w:rPr>
        <w:t>3.1. Objetivo</w:t>
      </w:r>
      <w:bookmarkEnd w:id="151"/>
      <w:bookmarkEnd w:id="152"/>
      <w:bookmarkEnd w:id="153"/>
      <w:bookmarkEnd w:id="154"/>
      <w:bookmarkEnd w:id="155"/>
      <w:bookmarkEnd w:id="156"/>
      <w:bookmarkEnd w:id="157"/>
      <w:bookmarkEnd w:id="158"/>
      <w:bookmarkEnd w:id="159"/>
      <w:bookmarkEnd w:id="160"/>
      <w:r w:rsidRPr="00881F30">
        <w:rPr>
          <w:color w:val="000000" w:themeColor="text1"/>
        </w:rPr>
        <w:t xml:space="preserve"> general</w:t>
      </w:r>
      <w:bookmarkEnd w:id="161"/>
      <w:bookmarkEnd w:id="162"/>
    </w:p>
    <w:p w14:paraId="4ADC3D8D" w14:textId="77777777" w:rsidR="003C134C" w:rsidRPr="00881F30" w:rsidRDefault="00416DCB">
      <w:pPr>
        <w:spacing w:after="0"/>
        <w:rPr>
          <w:color w:val="000000" w:themeColor="text1"/>
        </w:rPr>
      </w:pPr>
      <w:r w:rsidRPr="00881F30">
        <w:rPr>
          <w:rFonts w:cs="Arial"/>
          <w:color w:val="000000" w:themeColor="text1"/>
        </w:rPr>
        <w:t>Desarrollar e implementar una arquitectura para capturar y procesar la información en tiempo real de datos de declaración y su consolidación con la data histórica, en el periodo 2020-2022, para el desarrollo de un reporte analítico que permita la toma de decisiones.</w:t>
      </w:r>
    </w:p>
    <w:p w14:paraId="7E323059" w14:textId="77777777" w:rsidR="003C134C" w:rsidRPr="00881F30" w:rsidRDefault="003C134C">
      <w:pPr>
        <w:spacing w:after="0"/>
        <w:rPr>
          <w:rFonts w:cs="Arial"/>
          <w:color w:val="000000" w:themeColor="text1"/>
        </w:rPr>
      </w:pPr>
    </w:p>
    <w:p w14:paraId="6675B646" w14:textId="77777777" w:rsidR="003C134C" w:rsidRPr="00881F30" w:rsidRDefault="00416DCB">
      <w:pPr>
        <w:pStyle w:val="Ttulo2"/>
        <w:rPr>
          <w:color w:val="000000" w:themeColor="text1"/>
        </w:rPr>
      </w:pPr>
      <w:bookmarkStart w:id="163" w:name="_Toc100827411"/>
      <w:bookmarkStart w:id="164" w:name="_Toc441233831"/>
      <w:bookmarkStart w:id="165" w:name="_Toc439969678"/>
      <w:bookmarkStart w:id="166" w:name="_Toc439968543"/>
      <w:bookmarkStart w:id="167" w:name="_Toc437557491"/>
      <w:bookmarkStart w:id="168" w:name="_Toc435462154"/>
      <w:bookmarkStart w:id="169" w:name="_Toc435460747"/>
      <w:bookmarkStart w:id="170" w:name="_Toc435460066"/>
      <w:bookmarkStart w:id="171" w:name="_Toc435459292"/>
      <w:bookmarkStart w:id="172" w:name="_Toc432504686"/>
      <w:bookmarkStart w:id="173" w:name="_Toc432240297"/>
      <w:bookmarkStart w:id="174" w:name="_Toc105754803"/>
      <w:r w:rsidRPr="00881F30">
        <w:rPr>
          <w:color w:val="000000" w:themeColor="text1"/>
        </w:rPr>
        <w:t>3.2. Objetivos específicos</w:t>
      </w:r>
      <w:bookmarkEnd w:id="163"/>
      <w:bookmarkEnd w:id="164"/>
      <w:bookmarkEnd w:id="165"/>
      <w:bookmarkEnd w:id="166"/>
      <w:bookmarkEnd w:id="167"/>
      <w:bookmarkEnd w:id="168"/>
      <w:bookmarkEnd w:id="169"/>
      <w:bookmarkEnd w:id="170"/>
      <w:bookmarkEnd w:id="171"/>
      <w:bookmarkEnd w:id="172"/>
      <w:bookmarkEnd w:id="173"/>
      <w:bookmarkEnd w:id="174"/>
    </w:p>
    <w:p w14:paraId="4CDE83A8"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Almacenar en una base de Datos no relacional la información histórica y agregada de declaraciones tributarias en el periodo 2020-2021.</w:t>
      </w:r>
    </w:p>
    <w:p w14:paraId="0F6D90E9"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Diseñar un modelo que permita la generación de datos ficticios de declaraciones a detalle del año 2022 y su almacenamiento en un base de datos transaccional.</w:t>
      </w:r>
    </w:p>
    <w:p w14:paraId="795CFC0E"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un sistema de encolamiento que capture y procese los datos almacenados en la base de datos transaccional y sean procesados por una herramienta </w:t>
      </w:r>
      <w:r w:rsidRPr="00881F30">
        <w:rPr>
          <w:i/>
          <w:iCs/>
          <w:color w:val="000000" w:themeColor="text1"/>
        </w:rPr>
        <w:t>Big Data</w:t>
      </w:r>
      <w:r w:rsidRPr="00881F30">
        <w:rPr>
          <w:color w:val="000000" w:themeColor="text1"/>
        </w:rPr>
        <w:t>.</w:t>
      </w:r>
    </w:p>
    <w:p w14:paraId="7F3E94E0" w14:textId="32FCD88C"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Consolidar la información histórica y la detalle y su persistencia en una base de datos </w:t>
      </w:r>
      <w:r w:rsidR="00B90750">
        <w:rPr>
          <w:color w:val="000000" w:themeColor="text1"/>
        </w:rPr>
        <w:t xml:space="preserve">no </w:t>
      </w:r>
      <w:r w:rsidRPr="00881F30">
        <w:rPr>
          <w:color w:val="000000" w:themeColor="text1"/>
        </w:rPr>
        <w:t>relacional.</w:t>
      </w:r>
    </w:p>
    <w:p w14:paraId="1EE255E1"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Construir un reporte de tipo analítico de información tributaria de los datos consolidados.</w:t>
      </w:r>
    </w:p>
    <w:p w14:paraId="6C055FFE" w14:textId="73F4C2FE"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modelos </w:t>
      </w:r>
      <w:r w:rsidR="005808BF" w:rsidRPr="00881F30">
        <w:rPr>
          <w:color w:val="000000" w:themeColor="text1"/>
        </w:rPr>
        <w:t>de clusterización</w:t>
      </w:r>
      <w:r w:rsidR="00B90750">
        <w:rPr>
          <w:color w:val="000000" w:themeColor="text1"/>
        </w:rPr>
        <w:t xml:space="preserve"> de cantones del Ecuador</w:t>
      </w:r>
      <w:r w:rsidRPr="00881F30">
        <w:rPr>
          <w:color w:val="000000" w:themeColor="text1"/>
        </w:rPr>
        <w:t xml:space="preserve"> con características similares de tributación.</w:t>
      </w:r>
    </w:p>
    <w:p w14:paraId="25408983" w14:textId="77777777" w:rsidR="003C134C" w:rsidRPr="00881F30" w:rsidRDefault="003C134C">
      <w:pPr>
        <w:pStyle w:val="Prrafodelista"/>
        <w:spacing w:line="360" w:lineRule="auto"/>
        <w:jc w:val="both"/>
        <w:rPr>
          <w:color w:val="000000" w:themeColor="text1"/>
        </w:rPr>
      </w:pPr>
    </w:p>
    <w:p w14:paraId="37E83258" w14:textId="77777777" w:rsidR="003C134C" w:rsidRPr="00881F30" w:rsidRDefault="003C134C">
      <w:pPr>
        <w:pStyle w:val="Prrafodelista"/>
        <w:spacing w:line="360" w:lineRule="auto"/>
        <w:jc w:val="both"/>
        <w:rPr>
          <w:color w:val="000000" w:themeColor="text1"/>
        </w:rPr>
      </w:pPr>
    </w:p>
    <w:p w14:paraId="61E025F2" w14:textId="77777777" w:rsidR="003C134C" w:rsidRPr="00881F30" w:rsidRDefault="00416DCB">
      <w:pPr>
        <w:pStyle w:val="Prrafodelista"/>
        <w:ind w:left="1440"/>
        <w:rPr>
          <w:rFonts w:eastAsiaTheme="majorEastAsia" w:cs="Arial"/>
          <w:b/>
          <w:bCs/>
          <w:color w:val="000000" w:themeColor="text1"/>
          <w:sz w:val="32"/>
          <w:szCs w:val="32"/>
        </w:rPr>
      </w:pPr>
      <w:r w:rsidRPr="00881F30">
        <w:rPr>
          <w:color w:val="000000" w:themeColor="text1"/>
        </w:rPr>
        <w:br w:type="page"/>
      </w:r>
    </w:p>
    <w:p w14:paraId="6F1C95CB" w14:textId="77777777" w:rsidR="003C134C" w:rsidRPr="00881F30" w:rsidRDefault="00416DCB">
      <w:pPr>
        <w:pStyle w:val="Ttulo2"/>
        <w:rPr>
          <w:color w:val="000000" w:themeColor="text1"/>
        </w:rPr>
      </w:pPr>
      <w:bookmarkStart w:id="175" w:name="_Toc100827412"/>
      <w:bookmarkStart w:id="176" w:name="_Toc441233832"/>
      <w:bookmarkStart w:id="177" w:name="_Toc439969679"/>
      <w:bookmarkStart w:id="178" w:name="_Toc439968544"/>
      <w:bookmarkStart w:id="179" w:name="_Toc437557492"/>
      <w:bookmarkStart w:id="180" w:name="_Toc435462155"/>
      <w:bookmarkStart w:id="181" w:name="_Toc435460748"/>
      <w:bookmarkStart w:id="182" w:name="_Toc435460067"/>
      <w:bookmarkStart w:id="183" w:name="_Toc435459293"/>
      <w:bookmarkStart w:id="184" w:name="_Toc432504687"/>
      <w:bookmarkStart w:id="185" w:name="_Toc432240298"/>
      <w:bookmarkStart w:id="186" w:name="_Toc105754804"/>
      <w:r w:rsidRPr="00881F30">
        <w:rPr>
          <w:color w:val="000000" w:themeColor="text1"/>
        </w:rPr>
        <w:lastRenderedPageBreak/>
        <w:t>3.3. Metodología del trabajo</w:t>
      </w:r>
      <w:bookmarkEnd w:id="175"/>
      <w:bookmarkEnd w:id="176"/>
      <w:bookmarkEnd w:id="177"/>
      <w:bookmarkEnd w:id="178"/>
      <w:bookmarkEnd w:id="179"/>
      <w:bookmarkEnd w:id="180"/>
      <w:bookmarkEnd w:id="181"/>
      <w:bookmarkEnd w:id="182"/>
      <w:bookmarkEnd w:id="183"/>
      <w:bookmarkEnd w:id="184"/>
      <w:bookmarkEnd w:id="185"/>
      <w:bookmarkEnd w:id="186"/>
    </w:p>
    <w:p w14:paraId="36AB87A1" w14:textId="5FD45E53" w:rsidR="003C134C" w:rsidRPr="00881F30" w:rsidRDefault="00416DCB">
      <w:pPr>
        <w:tabs>
          <w:tab w:val="right" w:pos="9498"/>
        </w:tabs>
        <w:spacing w:after="0"/>
        <w:rPr>
          <w:color w:val="000000" w:themeColor="text1"/>
        </w:rPr>
      </w:pPr>
      <w:r w:rsidRPr="00881F30">
        <w:rPr>
          <w:rFonts w:eastAsia="Times New Roman" w:cs="Arial"/>
          <w:color w:val="000000" w:themeColor="text1"/>
          <w:lang w:eastAsia="es-ES"/>
        </w:rPr>
        <w:t xml:space="preserve">Para el desarrollo de este apartado se ilustra la Figura </w:t>
      </w:r>
      <w:r w:rsidR="007B268C" w:rsidRPr="00881F30">
        <w:rPr>
          <w:rFonts w:eastAsia="Times New Roman" w:cs="Arial"/>
          <w:color w:val="000000" w:themeColor="text1"/>
          <w:lang w:eastAsia="es-ES"/>
        </w:rPr>
        <w:t>8, que</w:t>
      </w:r>
      <w:r w:rsidRPr="00881F30">
        <w:rPr>
          <w:rFonts w:eastAsia="Times New Roman" w:cs="Arial"/>
          <w:color w:val="000000" w:themeColor="text1"/>
          <w:lang w:eastAsia="es-ES"/>
        </w:rPr>
        <w:t xml:space="preserve"> define las etapas involucradas para el desarrollo de este proyecto y los involucrados en su consecución; se distingue el Autor del TFM, quien implementa la solución a la propuesta, así como la redacción del documento memoria; y el Director, quien da el acompañamiento y retroalimentación a las entregas realizadas.</w:t>
      </w:r>
    </w:p>
    <w:p w14:paraId="6D7F0121" w14:textId="77777777" w:rsidR="003C134C" w:rsidRPr="00881F30" w:rsidRDefault="003C134C">
      <w:pPr>
        <w:tabs>
          <w:tab w:val="right" w:pos="9498"/>
        </w:tabs>
        <w:spacing w:after="0"/>
        <w:rPr>
          <w:rFonts w:eastAsia="Times New Roman" w:cs="Arial"/>
          <w:b/>
          <w:bCs/>
          <w:color w:val="000000" w:themeColor="text1"/>
          <w:lang w:eastAsia="es-ES"/>
        </w:rPr>
      </w:pPr>
    </w:p>
    <w:p w14:paraId="3C5B406E" w14:textId="75A64CBA" w:rsidR="003C134C" w:rsidRPr="00B90750" w:rsidRDefault="00416DCB">
      <w:pPr>
        <w:pStyle w:val="Descripcin"/>
        <w:tabs>
          <w:tab w:val="right" w:pos="9498"/>
        </w:tabs>
        <w:spacing w:after="0"/>
        <w:rPr>
          <w:color w:val="000000" w:themeColor="text1"/>
        </w:rPr>
      </w:pPr>
      <w:bookmarkStart w:id="187" w:name="_Toc105754855"/>
      <w:r w:rsidRPr="00B90750">
        <w:rPr>
          <w:rFonts w:eastAsia="Times New Roman" w:cs="Arial"/>
          <w:bCs/>
          <w:color w:val="000000" w:themeColor="text1"/>
          <w:lang w:val="es-EC" w:eastAsia="es-ES"/>
        </w:rPr>
        <w:t xml:space="preserve">Figura </w:t>
      </w:r>
      <w:r w:rsidRPr="00B90750">
        <w:rPr>
          <w:rFonts w:eastAsia="Times New Roman" w:cs="Arial"/>
          <w:bCs/>
          <w:color w:val="000000" w:themeColor="text1"/>
          <w:lang w:val="es-EC" w:eastAsia="es-ES"/>
        </w:rPr>
        <w:fldChar w:fldCharType="begin"/>
      </w:r>
      <w:r w:rsidRPr="00B90750">
        <w:rPr>
          <w:rFonts w:eastAsia="Times New Roman" w:cs="Arial"/>
          <w:bCs/>
          <w:color w:val="000000" w:themeColor="text1"/>
        </w:rPr>
        <w:instrText>SEQ Figura \* ARABIC</w:instrText>
      </w:r>
      <w:r w:rsidRPr="00B90750">
        <w:rPr>
          <w:rFonts w:eastAsia="Times New Roman" w:cs="Arial"/>
          <w:bCs/>
          <w:color w:val="000000" w:themeColor="text1"/>
        </w:rPr>
        <w:fldChar w:fldCharType="separate"/>
      </w:r>
      <w:r w:rsidR="000E3D29">
        <w:rPr>
          <w:rFonts w:eastAsia="Times New Roman" w:cs="Arial"/>
          <w:bCs/>
          <w:noProof/>
          <w:color w:val="000000" w:themeColor="text1"/>
        </w:rPr>
        <w:t>8</w:t>
      </w:r>
      <w:r w:rsidRPr="00B90750">
        <w:rPr>
          <w:rFonts w:eastAsia="Times New Roman" w:cs="Arial"/>
          <w:bCs/>
          <w:color w:val="000000" w:themeColor="text1"/>
        </w:rPr>
        <w:fldChar w:fldCharType="end"/>
      </w:r>
      <w:r w:rsidRPr="00B90750">
        <w:rPr>
          <w:rFonts w:eastAsia="Times New Roman" w:cs="Arial"/>
          <w:bCs/>
          <w:color w:val="000000" w:themeColor="text1"/>
          <w:lang w:val="es-EC" w:eastAsia="es-ES"/>
        </w:rPr>
        <w:t xml:space="preserve"> </w:t>
      </w:r>
      <w:r w:rsidRPr="00B90750">
        <w:rPr>
          <w:rFonts w:eastAsia="Times New Roman" w:cs="Arial"/>
          <w:color w:val="000000" w:themeColor="text1"/>
          <w:lang w:val="es-EC" w:eastAsia="es-ES"/>
        </w:rPr>
        <w:t>Metodología de Trabajo</w:t>
      </w:r>
      <w:bookmarkEnd w:id="187"/>
    </w:p>
    <w:p w14:paraId="13C3961A" w14:textId="77777777" w:rsidR="003C134C" w:rsidRPr="00881F30" w:rsidRDefault="00416DCB">
      <w:pPr>
        <w:tabs>
          <w:tab w:val="right" w:pos="9498"/>
        </w:tabs>
        <w:spacing w:after="0"/>
        <w:rPr>
          <w:color w:val="000000" w:themeColor="text1"/>
        </w:rPr>
      </w:pPr>
      <w:r w:rsidRPr="00881F30">
        <w:rPr>
          <w:noProof/>
          <w:color w:val="000000" w:themeColor="text1"/>
          <w:lang w:eastAsia="es-EC"/>
        </w:rPr>
        <w:drawing>
          <wp:anchor distT="0" distB="0" distL="0" distR="0" simplePos="0" relativeHeight="251658240" behindDoc="0" locked="0" layoutInCell="1" allowOverlap="1" wp14:anchorId="55288549" wp14:editId="585B4E3D">
            <wp:simplePos x="0" y="0"/>
            <wp:positionH relativeFrom="column">
              <wp:posOffset>-119380</wp:posOffset>
            </wp:positionH>
            <wp:positionV relativeFrom="paragraph">
              <wp:posOffset>27940</wp:posOffset>
            </wp:positionV>
            <wp:extent cx="5998845" cy="212217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22"/>
                    <a:srcRect t="1300"/>
                    <a:stretch>
                      <a:fillRect/>
                    </a:stretch>
                  </pic:blipFill>
                  <pic:spPr bwMode="auto">
                    <a:xfrm>
                      <a:off x="0" y="0"/>
                      <a:ext cx="5998845" cy="2122170"/>
                    </a:xfrm>
                    <a:prstGeom prst="rect">
                      <a:avLst/>
                    </a:prstGeom>
                  </pic:spPr>
                </pic:pic>
              </a:graphicData>
            </a:graphic>
          </wp:anchor>
        </w:drawing>
      </w:r>
    </w:p>
    <w:p w14:paraId="51622AA0" w14:textId="77777777" w:rsidR="003C134C" w:rsidRPr="00881F30" w:rsidRDefault="003C134C">
      <w:pPr>
        <w:tabs>
          <w:tab w:val="right" w:pos="9498"/>
        </w:tabs>
        <w:spacing w:after="0"/>
        <w:rPr>
          <w:rFonts w:eastAsia="Times New Roman" w:cs="Arial"/>
          <w:b/>
          <w:bCs/>
          <w:color w:val="000000" w:themeColor="text1"/>
          <w:lang w:eastAsia="es-ES"/>
        </w:rPr>
      </w:pPr>
    </w:p>
    <w:p w14:paraId="3E0A2B65" w14:textId="3F9BF7C5" w:rsidR="003C134C" w:rsidRPr="00881F30" w:rsidRDefault="00416DCB">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t>Definición de herramientas y tecnologías:</w:t>
      </w:r>
      <w:r w:rsidRPr="00881F30">
        <w:rPr>
          <w:rFonts w:eastAsia="Times New Roman" w:cs="Arial"/>
          <w:color w:val="000000" w:themeColor="text1"/>
          <w:lang w:eastAsia="es-ES"/>
        </w:rPr>
        <w:t xml:space="preserve"> En este paso se define las herramientas y tecnologías a ser utilizadas para la consecución del modelo a implementar. Los componentes que conforman el modelo para la captura y procesamiento de información tributaria en el periodo 2020-2022 se detalla a continuación:</w:t>
      </w:r>
    </w:p>
    <w:p w14:paraId="6F812652" w14:textId="77777777" w:rsidR="003C134C" w:rsidRPr="00881F30" w:rsidRDefault="003C134C">
      <w:pPr>
        <w:tabs>
          <w:tab w:val="right" w:pos="9498"/>
        </w:tabs>
        <w:spacing w:after="0"/>
        <w:rPr>
          <w:rFonts w:eastAsia="Times New Roman" w:cs="Arial"/>
          <w:b/>
          <w:bCs/>
          <w:color w:val="000000" w:themeColor="text1"/>
          <w:lang w:eastAsia="es-ES"/>
        </w:rPr>
      </w:pPr>
    </w:p>
    <w:p w14:paraId="4F25BD3B" w14:textId="77777777" w:rsidR="00E311F3" w:rsidRDefault="0010291F">
      <w:pPr>
        <w:tabs>
          <w:tab w:val="right" w:pos="9498"/>
        </w:tabs>
        <w:spacing w:after="0"/>
        <w:rPr>
          <w:rFonts w:eastAsia="Times New Roman" w:cs="Arial"/>
          <w:b/>
          <w:bCs/>
          <w:color w:val="000000" w:themeColor="text1"/>
          <w:lang w:eastAsia="es-ES"/>
        </w:rPr>
      </w:pPr>
      <w:commentRangeStart w:id="188"/>
      <w:ins w:id="189" w:author="Usuario de Microsoft Office" w:date="2022-05-23T19:14:00Z">
        <w:r w:rsidRPr="0010291F">
          <w:rPr>
            <w:rFonts w:eastAsia="Times New Roman" w:cs="Arial"/>
            <w:b/>
            <w:bCs/>
            <w:color w:val="000000" w:themeColor="text1"/>
            <w:highlight w:val="green"/>
            <w:lang w:eastAsia="es-ES"/>
            <w:rPrChange w:id="190" w:author="Usuario de Microsoft Office" w:date="2022-05-23T19:14:00Z">
              <w:rPr>
                <w:rFonts w:eastAsia="Times New Roman" w:cs="Arial"/>
                <w:b/>
                <w:bCs/>
                <w:color w:val="000000" w:themeColor="text1"/>
                <w:lang w:eastAsia="es-ES"/>
              </w:rPr>
            </w:rPrChange>
          </w:rPr>
          <w:t>COMO SE RELACIONA ESTO CON LO ANTERIOR?? PONER UN PEQUEÑO PARRAFO PARA ESTE FIN.</w:t>
        </w:r>
      </w:ins>
      <w:commentRangeEnd w:id="188"/>
      <w:r w:rsidR="002D1E13">
        <w:rPr>
          <w:rStyle w:val="Refdecomentario"/>
        </w:rPr>
        <w:commentReference w:id="188"/>
      </w:r>
    </w:p>
    <w:p w14:paraId="768F2DFD" w14:textId="77777777" w:rsidR="002D1E13" w:rsidRDefault="002D1E13">
      <w:pPr>
        <w:tabs>
          <w:tab w:val="right" w:pos="9498"/>
        </w:tabs>
        <w:spacing w:after="0"/>
        <w:rPr>
          <w:rFonts w:eastAsia="Times New Roman" w:cs="Arial"/>
          <w:b/>
          <w:bCs/>
          <w:color w:val="000000" w:themeColor="text1"/>
          <w:lang w:eastAsia="es-ES"/>
        </w:rPr>
      </w:pPr>
    </w:p>
    <w:p w14:paraId="48A811C6" w14:textId="65E908E8"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Carga de Información histórica: </w:t>
      </w:r>
      <w:r w:rsidRPr="002A6D02">
        <w:rPr>
          <w:rFonts w:eastAsia="Times New Roman" w:cs="Arial"/>
          <w:color w:val="000000" w:themeColor="text1"/>
          <w:lang w:eastAsia="es-ES"/>
        </w:rPr>
        <w:t>Los archivos públicos sri_ventas_2020.csv y sri_ventas_2021.csv que responden a la información agregada de declaraciones (compras y ventas) del periodo 2020-2021. Estos datos serán cargados a una base de datos no relacional. Esta fase cubre el análisis (diccionario de datos), selección, tratamiento y consolidación (cruce con otros catálogos de datos) de los campos constituyentes.</w:t>
      </w:r>
      <w:r w:rsidR="002D1E13" w:rsidRPr="002A6D02">
        <w:rPr>
          <w:rFonts w:eastAsia="Times New Roman" w:cs="Arial"/>
          <w:color w:val="000000" w:themeColor="text1"/>
          <w:lang w:eastAsia="es-ES"/>
        </w:rPr>
        <w:t xml:space="preserve"> </w:t>
      </w:r>
      <w:r w:rsidR="002D1E13" w:rsidRPr="002A6D02">
        <w:rPr>
          <w:rFonts w:eastAsia="Times New Roman" w:cs="Arial"/>
          <w:b/>
          <w:bCs/>
          <w:color w:val="000000" w:themeColor="text1"/>
          <w:lang w:eastAsia="es-ES"/>
        </w:rPr>
        <w:t xml:space="preserve">Tecnologías Aplicadas: </w:t>
      </w:r>
      <w:r w:rsidR="002D1E13" w:rsidRPr="002A6D02">
        <w:rPr>
          <w:rFonts w:eastAsia="Times New Roman" w:cs="Arial"/>
          <w:color w:val="000000" w:themeColor="text1"/>
          <w:lang w:eastAsia="es-ES"/>
        </w:rPr>
        <w:t>ElasticSearch junto a Logstash.</w:t>
      </w:r>
    </w:p>
    <w:p w14:paraId="72BEA7AD"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30D022E2" w14:textId="356830B2"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Generación de declaraciones a detalle: </w:t>
      </w:r>
      <w:r w:rsidRPr="002A6D02">
        <w:rPr>
          <w:rFonts w:eastAsia="Times New Roman" w:cs="Arial"/>
          <w:color w:val="000000" w:themeColor="text1"/>
          <w:lang w:eastAsia="es-ES"/>
        </w:rPr>
        <w:t xml:space="preserve"> La generación de </w:t>
      </w:r>
      <w:r w:rsidRPr="002A6D02">
        <w:rPr>
          <w:rFonts w:eastAsia="Times New Roman" w:cs="Arial"/>
          <w:i/>
          <w:iCs/>
          <w:color w:val="000000" w:themeColor="text1"/>
          <w:lang w:eastAsia="es-ES"/>
        </w:rPr>
        <w:t>datasets</w:t>
      </w:r>
      <w:r w:rsidRPr="002A6D02">
        <w:rPr>
          <w:rFonts w:eastAsia="Times New Roman" w:cs="Arial"/>
          <w:color w:val="000000" w:themeColor="text1"/>
          <w:lang w:eastAsia="es-ES"/>
        </w:rPr>
        <w:t xml:space="preserve"> a detalle corresponde a información ficticia; para su consecución se implementará procesos </w:t>
      </w:r>
      <w:r w:rsidRPr="002A6D02">
        <w:rPr>
          <w:rFonts w:eastAsia="Times New Roman" w:cs="Arial"/>
          <w:color w:val="000000" w:themeColor="text1"/>
          <w:lang w:eastAsia="es-ES"/>
        </w:rPr>
        <w:lastRenderedPageBreak/>
        <w:t>PLSQL sobre una base de datos que corresponde a la base de datos transaccional.  Los datos generados guardarán cierta relación (a nivel estructural) con la data histórica agregada.</w:t>
      </w:r>
      <w:r w:rsidR="002A6D02">
        <w:rPr>
          <w:rFonts w:eastAsia="Times New Roman" w:cs="Arial"/>
          <w:color w:val="000000" w:themeColor="text1"/>
          <w:lang w:eastAsia="es-ES"/>
        </w:rPr>
        <w:t xml:space="preserve"> </w:t>
      </w:r>
      <w:r w:rsidRPr="002A6D02">
        <w:rPr>
          <w:rFonts w:eastAsia="Times New Roman" w:cs="Arial"/>
          <w:color w:val="000000" w:themeColor="text1"/>
          <w:lang w:eastAsia="es-ES"/>
        </w:rPr>
        <w:t xml:space="preserve">Con el objetivo de visualizar el funcionamiento de los </w:t>
      </w:r>
      <w:r w:rsidRPr="002A6D02">
        <w:rPr>
          <w:rFonts w:eastAsia="Times New Roman" w:cs="Arial"/>
          <w:i/>
          <w:iCs/>
          <w:color w:val="000000" w:themeColor="text1"/>
          <w:lang w:eastAsia="es-ES"/>
        </w:rPr>
        <w:t>dashboard</w:t>
      </w:r>
      <w:r w:rsidRPr="002A6D02">
        <w:rPr>
          <w:rFonts w:eastAsia="Times New Roman" w:cs="Arial"/>
          <w:color w:val="000000" w:themeColor="text1"/>
          <w:lang w:eastAsia="es-ES"/>
        </w:rPr>
        <w:t xml:space="preserve"> y ver como la data entrante modifica los reportes se desarrollará una interfaz gráfica</w:t>
      </w:r>
      <w:r w:rsidR="00945BA1" w:rsidRPr="002A6D02">
        <w:rPr>
          <w:rFonts w:eastAsia="Times New Roman" w:cs="Arial"/>
          <w:color w:val="000000" w:themeColor="text1"/>
          <w:lang w:eastAsia="es-ES"/>
        </w:rPr>
        <w:t xml:space="preserve"> </w:t>
      </w:r>
      <w:r w:rsidRPr="002A6D02">
        <w:rPr>
          <w:rFonts w:eastAsia="Times New Roman" w:cs="Arial"/>
          <w:color w:val="000000" w:themeColor="text1"/>
          <w:lang w:eastAsia="es-ES"/>
        </w:rPr>
        <w:t>que pondere la carga de datos ficticios por provincia.</w:t>
      </w:r>
      <w:r w:rsidR="002D1E13" w:rsidRPr="002A6D02">
        <w:rPr>
          <w:rFonts w:eastAsia="Times New Roman" w:cs="Arial"/>
          <w:b/>
          <w:bCs/>
          <w:color w:val="000000" w:themeColor="text1"/>
          <w:lang w:eastAsia="es-ES"/>
        </w:rPr>
        <w:t xml:space="preserve"> Tecnología</w:t>
      </w:r>
      <w:r w:rsidR="00945BA1" w:rsidRPr="002A6D02">
        <w:rPr>
          <w:rFonts w:eastAsia="Times New Roman" w:cs="Arial"/>
          <w:b/>
          <w:bCs/>
          <w:color w:val="000000" w:themeColor="text1"/>
          <w:lang w:eastAsia="es-ES"/>
        </w:rPr>
        <w:t>s</w:t>
      </w:r>
      <w:r w:rsidR="002D1E13" w:rsidRPr="002A6D02">
        <w:rPr>
          <w:rFonts w:eastAsia="Times New Roman" w:cs="Arial"/>
          <w:b/>
          <w:bCs/>
          <w:color w:val="000000" w:themeColor="text1"/>
          <w:lang w:eastAsia="es-ES"/>
        </w:rPr>
        <w:t xml:space="preserve"> Aplicada</w:t>
      </w:r>
      <w:r w:rsidR="00945BA1" w:rsidRPr="002A6D02">
        <w:rPr>
          <w:rFonts w:eastAsia="Times New Roman" w:cs="Arial"/>
          <w:b/>
          <w:bCs/>
          <w:color w:val="000000" w:themeColor="text1"/>
          <w:lang w:eastAsia="es-ES"/>
        </w:rPr>
        <w:t xml:space="preserve">s:  </w:t>
      </w:r>
      <w:r w:rsidR="00945BA1" w:rsidRPr="002A6D02">
        <w:rPr>
          <w:rFonts w:eastAsia="Times New Roman" w:cs="Arial"/>
          <w:color w:val="000000" w:themeColor="text1"/>
          <w:lang w:eastAsia="es-ES"/>
        </w:rPr>
        <w:t>JavaSE,</w:t>
      </w:r>
      <w:r w:rsidR="00945BA1" w:rsidRPr="002A6D02">
        <w:rPr>
          <w:rFonts w:eastAsia="Times New Roman" w:cs="Arial"/>
          <w:b/>
          <w:bCs/>
          <w:color w:val="000000" w:themeColor="text1"/>
          <w:lang w:eastAsia="es-ES"/>
        </w:rPr>
        <w:t xml:space="preserve"> </w:t>
      </w:r>
      <w:r w:rsidR="00945BA1" w:rsidRPr="002A6D02">
        <w:rPr>
          <w:rFonts w:eastAsia="Times New Roman" w:cs="Arial"/>
          <w:color w:val="000000" w:themeColor="text1"/>
          <w:lang w:eastAsia="es-ES"/>
        </w:rPr>
        <w:t>Base de datos Oracle</w:t>
      </w:r>
    </w:p>
    <w:p w14:paraId="3BD7032E"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085BF738" w14:textId="77777777" w:rsidR="00945BA1" w:rsidRPr="002A6D02" w:rsidRDefault="00416DCB" w:rsidP="00EF4B32">
      <w:pPr>
        <w:pStyle w:val="Prrafodelista"/>
        <w:numPr>
          <w:ilvl w:val="0"/>
          <w:numId w:val="34"/>
        </w:numPr>
        <w:tabs>
          <w:tab w:val="right" w:pos="9498"/>
        </w:tabs>
        <w:spacing w:after="0" w:line="360" w:lineRule="auto"/>
        <w:ind w:left="1080"/>
        <w:jc w:val="both"/>
        <w:rPr>
          <w:rFonts w:eastAsia="Times New Roman" w:cs="Arial"/>
          <w:color w:val="000000" w:themeColor="text1"/>
          <w:lang w:eastAsia="es-ES"/>
        </w:rPr>
      </w:pPr>
      <w:r w:rsidRPr="002A6D02">
        <w:rPr>
          <w:rFonts w:eastAsia="Times New Roman" w:cs="Arial"/>
          <w:b/>
          <w:bCs/>
          <w:color w:val="000000" w:themeColor="text1"/>
          <w:lang w:eastAsia="es-ES"/>
        </w:rPr>
        <w:t xml:space="preserve">Captura de datos en tiempo real: </w:t>
      </w:r>
      <w:r w:rsidRPr="002A6D02">
        <w:rPr>
          <w:rFonts w:eastAsia="Times New Roman" w:cs="Arial"/>
          <w:color w:val="000000" w:themeColor="text1"/>
          <w:lang w:eastAsia="es-ES"/>
        </w:rPr>
        <w:t xml:space="preserve"> Para la captura de los datos que se ingesta en la base de datos relacional, se utilizará un conector de Kafka que realice un </w:t>
      </w:r>
      <w:r w:rsidRPr="002A6D02">
        <w:rPr>
          <w:rFonts w:eastAsia="Times New Roman" w:cs="Arial"/>
          <w:i/>
          <w:iCs/>
          <w:color w:val="000000" w:themeColor="text1"/>
          <w:lang w:eastAsia="es-ES"/>
        </w:rPr>
        <w:t>pull</w:t>
      </w:r>
      <w:r w:rsidRPr="002A6D02">
        <w:rPr>
          <w:rFonts w:eastAsia="Times New Roman" w:cs="Arial"/>
          <w:color w:val="000000" w:themeColor="text1"/>
          <w:lang w:eastAsia="es-ES"/>
        </w:rPr>
        <w:t xml:space="preserve"> de los nuevos datos hacia el sistema de mensajería distribuida para su posterior consumo.</w:t>
      </w:r>
      <w:r w:rsidR="00945BA1" w:rsidRPr="002A6D02">
        <w:rPr>
          <w:rFonts w:eastAsia="Times New Roman" w:cs="Arial"/>
          <w:color w:val="000000" w:themeColor="text1"/>
          <w:lang w:eastAsia="es-ES"/>
        </w:rPr>
        <w:t xml:space="preserve"> </w:t>
      </w:r>
    </w:p>
    <w:p w14:paraId="42A1D5B3" w14:textId="5E26DFA6" w:rsidR="003C134C" w:rsidRPr="00881F30" w:rsidRDefault="002A6D02" w:rsidP="00E92E4E">
      <w:pPr>
        <w:tabs>
          <w:tab w:val="right" w:pos="9498"/>
        </w:tabs>
        <w:spacing w:after="0"/>
        <w:ind w:left="360"/>
        <w:rPr>
          <w:b/>
          <w:bCs/>
          <w:color w:val="000000" w:themeColor="text1"/>
        </w:rPr>
      </w:pPr>
      <w:r>
        <w:rPr>
          <w:rFonts w:eastAsia="Times New Roman" w:cs="Arial"/>
          <w:b/>
          <w:bCs/>
          <w:color w:val="000000" w:themeColor="text1"/>
          <w:lang w:eastAsia="es-ES"/>
        </w:rPr>
        <w:t xml:space="preserve">            </w:t>
      </w:r>
      <w:r w:rsidR="00945BA1" w:rsidRPr="002D1E13">
        <w:rPr>
          <w:rFonts w:eastAsia="Times New Roman" w:cs="Arial"/>
          <w:b/>
          <w:bCs/>
          <w:color w:val="000000" w:themeColor="text1"/>
          <w:lang w:eastAsia="es-ES"/>
        </w:rPr>
        <w:t>Tecnología Aplicada</w:t>
      </w:r>
      <w:r w:rsidR="00945BA1">
        <w:rPr>
          <w:rFonts w:eastAsia="Times New Roman" w:cs="Arial"/>
          <w:b/>
          <w:bCs/>
          <w:color w:val="000000" w:themeColor="text1"/>
          <w:lang w:eastAsia="es-ES"/>
        </w:rPr>
        <w:t xml:space="preserve">: </w:t>
      </w:r>
      <w:r w:rsidR="00945BA1" w:rsidRPr="00945BA1">
        <w:rPr>
          <w:rFonts w:eastAsia="Times New Roman" w:cs="Arial"/>
          <w:color w:val="000000" w:themeColor="text1"/>
          <w:lang w:eastAsia="es-ES"/>
        </w:rPr>
        <w:t>Apache Kafka</w:t>
      </w:r>
      <w:r w:rsidR="00945BA1">
        <w:rPr>
          <w:rFonts w:eastAsia="Times New Roman" w:cs="Arial"/>
          <w:color w:val="000000" w:themeColor="text1"/>
          <w:lang w:eastAsia="es-ES"/>
        </w:rPr>
        <w:t>.</w:t>
      </w:r>
    </w:p>
    <w:p w14:paraId="559013A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D162B3F" w14:textId="4010BBFF" w:rsidR="00945BA1" w:rsidRPr="00B90750"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 xml:space="preserve">Procesamiento de datos: </w:t>
      </w:r>
      <w:r w:rsidRPr="002A6D02">
        <w:rPr>
          <w:rFonts w:eastAsia="Times New Roman" w:cs="Arial"/>
          <w:color w:val="000000" w:themeColor="text1"/>
          <w:lang w:eastAsia="es-ES"/>
        </w:rPr>
        <w:t xml:space="preserve"> Los datos entrantes de Kafka cuyo </w:t>
      </w:r>
      <w:r w:rsidRPr="002A6D02">
        <w:rPr>
          <w:rFonts w:eastAsia="Times New Roman" w:cs="Arial"/>
          <w:i/>
          <w:iCs/>
          <w:color w:val="000000" w:themeColor="text1"/>
          <w:lang w:eastAsia="es-ES"/>
        </w:rPr>
        <w:t>topic</w:t>
      </w:r>
      <w:r w:rsidRPr="002A6D02">
        <w:rPr>
          <w:rFonts w:eastAsia="Times New Roman" w:cs="Arial"/>
          <w:color w:val="000000" w:themeColor="text1"/>
          <w:lang w:eastAsia="es-ES"/>
        </w:rPr>
        <w:t xml:space="preserve"> se relaciona a las declaraciones a detalle, serán </w:t>
      </w:r>
      <w:r w:rsidRPr="00B90750">
        <w:rPr>
          <w:rFonts w:eastAsia="Times New Roman" w:cs="Arial"/>
          <w:color w:val="000000" w:themeColor="text1"/>
          <w:lang w:eastAsia="es-ES"/>
        </w:rPr>
        <w:t xml:space="preserve">consumidos por una herramienta de cálculo distribuido, quien consolidará estos datos en </w:t>
      </w:r>
      <w:r w:rsidRPr="00B90750">
        <w:rPr>
          <w:rFonts w:eastAsia="Times New Roman" w:cs="Arial"/>
          <w:i/>
          <w:iCs/>
          <w:color w:val="000000" w:themeColor="text1"/>
          <w:lang w:eastAsia="es-ES"/>
        </w:rPr>
        <w:t>streaming</w:t>
      </w:r>
      <w:r w:rsidRPr="00B90750">
        <w:rPr>
          <w:rFonts w:eastAsia="Times New Roman" w:cs="Arial"/>
          <w:color w:val="000000" w:themeColor="text1"/>
          <w:lang w:eastAsia="es-ES"/>
        </w:rPr>
        <w:t xml:space="preserve"> junto al </w:t>
      </w:r>
      <w:r w:rsidRPr="00B90750">
        <w:rPr>
          <w:rFonts w:eastAsia="Times New Roman" w:cs="Arial"/>
          <w:i/>
          <w:iCs/>
          <w:color w:val="000000" w:themeColor="text1"/>
          <w:lang w:eastAsia="es-ES"/>
        </w:rPr>
        <w:t>dataset</w:t>
      </w:r>
      <w:r w:rsidRPr="00B90750">
        <w:rPr>
          <w:rFonts w:eastAsia="Times New Roman" w:cs="Arial"/>
          <w:color w:val="000000" w:themeColor="text1"/>
          <w:lang w:eastAsia="es-ES"/>
        </w:rPr>
        <w:t xml:space="preserve"> histórico almacenado en </w:t>
      </w:r>
      <w:r w:rsidR="00216DB2" w:rsidRPr="00B90750">
        <w:rPr>
          <w:rFonts w:eastAsia="Times New Roman" w:cs="Arial"/>
          <w:color w:val="000000" w:themeColor="text1"/>
          <w:lang w:eastAsia="es-ES"/>
        </w:rPr>
        <w:t>ElasticSearch</w:t>
      </w:r>
      <w:r w:rsidRPr="00B90750">
        <w:rPr>
          <w:rFonts w:eastAsia="Times New Roman" w:cs="Arial"/>
          <w:color w:val="000000" w:themeColor="text1"/>
          <w:lang w:eastAsia="es-ES"/>
        </w:rPr>
        <w:t>.</w:t>
      </w:r>
      <w:r w:rsidR="00945BA1" w:rsidRPr="00B90750">
        <w:rPr>
          <w:rFonts w:eastAsia="Times New Roman" w:cs="Arial"/>
          <w:color w:val="000000" w:themeColor="text1"/>
          <w:lang w:eastAsia="es-ES"/>
        </w:rPr>
        <w:t xml:space="preserve"> </w:t>
      </w:r>
      <w:r w:rsidR="00945BA1" w:rsidRPr="00B90750">
        <w:rPr>
          <w:rFonts w:eastAsia="Times New Roman" w:cs="Arial"/>
          <w:b/>
          <w:bCs/>
          <w:color w:val="000000" w:themeColor="text1"/>
          <w:lang w:eastAsia="es-ES"/>
        </w:rPr>
        <w:t xml:space="preserve">Tecnología Aplicada: </w:t>
      </w:r>
      <w:r w:rsidR="00945BA1" w:rsidRPr="00B90750">
        <w:rPr>
          <w:rFonts w:eastAsia="Times New Roman" w:cs="Arial"/>
          <w:color w:val="000000" w:themeColor="text1"/>
          <w:lang w:eastAsia="es-ES"/>
        </w:rPr>
        <w:t>Apache Spark.</w:t>
      </w:r>
    </w:p>
    <w:p w14:paraId="37FC2FC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0C1108C" w14:textId="20C477FA" w:rsidR="003C134C"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Persistencia de datos</w:t>
      </w:r>
      <w:r w:rsidRPr="002A6D02">
        <w:rPr>
          <w:rFonts w:eastAsia="Times New Roman" w:cs="Arial"/>
          <w:color w:val="000000" w:themeColor="text1"/>
          <w:lang w:eastAsia="es-ES"/>
        </w:rPr>
        <w:t xml:space="preserve">: Los nuevos </w:t>
      </w:r>
      <w:r w:rsidRPr="00B90750">
        <w:rPr>
          <w:rFonts w:eastAsia="Times New Roman" w:cs="Arial"/>
          <w:color w:val="000000" w:themeColor="text1"/>
          <w:lang w:eastAsia="es-ES"/>
        </w:rPr>
        <w:t>cálculos (agregaciones) efectuad</w:t>
      </w:r>
      <w:r w:rsidR="002A6D02" w:rsidRPr="00B90750">
        <w:rPr>
          <w:rFonts w:eastAsia="Times New Roman" w:cs="Arial"/>
          <w:color w:val="000000" w:themeColor="text1"/>
          <w:lang w:eastAsia="es-ES"/>
        </w:rPr>
        <w:t>o</w:t>
      </w:r>
      <w:r w:rsidRPr="00B90750">
        <w:rPr>
          <w:rFonts w:eastAsia="Times New Roman" w:cs="Arial"/>
          <w:color w:val="000000" w:themeColor="text1"/>
          <w:lang w:eastAsia="es-ES"/>
        </w:rPr>
        <w:t>s</w:t>
      </w:r>
      <w:r w:rsidRPr="002A6D02">
        <w:rPr>
          <w:rFonts w:eastAsia="Times New Roman" w:cs="Arial"/>
          <w:color w:val="000000" w:themeColor="text1"/>
          <w:lang w:eastAsia="es-ES"/>
        </w:rPr>
        <w:t xml:space="preserve"> sobre la consolidación de los datos serán guardados/actualizados en la base de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Pr="002A6D02">
        <w:rPr>
          <w:rFonts w:eastAsia="Times New Roman" w:cs="Arial"/>
          <w:color w:val="000000" w:themeColor="text1"/>
          <w:lang w:eastAsia="es-ES"/>
        </w:rPr>
        <w:t xml:space="preserve"> </w:t>
      </w:r>
      <w:r w:rsidR="00216DB2" w:rsidRPr="002A6D02">
        <w:rPr>
          <w:rFonts w:eastAsia="Times New Roman" w:cs="Arial"/>
          <w:color w:val="000000" w:themeColor="text1"/>
          <w:lang w:eastAsia="es-ES"/>
        </w:rPr>
        <w:t>ElasticSearch</w:t>
      </w:r>
      <w:r w:rsidRPr="002A6D02">
        <w:rPr>
          <w:rFonts w:eastAsia="Times New Roman" w:cs="Arial"/>
          <w:color w:val="000000" w:themeColor="text1"/>
          <w:lang w:eastAsia="es-ES"/>
        </w:rPr>
        <w:t>.</w:t>
      </w:r>
    </w:p>
    <w:p w14:paraId="69A4BA5A"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7281447" w14:textId="1C58CDB2" w:rsidR="00945BA1"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Visualización de datos:</w:t>
      </w:r>
      <w:r w:rsidRPr="002A6D02">
        <w:rPr>
          <w:rFonts w:eastAsia="Times New Roman" w:cs="Arial"/>
          <w:color w:val="000000" w:themeColor="text1"/>
          <w:lang w:eastAsia="es-ES"/>
        </w:rPr>
        <w:t xml:space="preserve"> </w:t>
      </w:r>
      <w:r w:rsidR="00945BA1" w:rsidRPr="002A6D02">
        <w:rPr>
          <w:rFonts w:eastAsia="Times New Roman" w:cs="Arial"/>
          <w:color w:val="000000" w:themeColor="text1"/>
          <w:lang w:eastAsia="es-ES"/>
        </w:rPr>
        <w:t>Se</w:t>
      </w:r>
      <w:r w:rsidRPr="002A6D02">
        <w:rPr>
          <w:rFonts w:eastAsia="Times New Roman" w:cs="Arial"/>
          <w:color w:val="000000" w:themeColor="text1"/>
          <w:lang w:eastAsia="es-ES"/>
        </w:rPr>
        <w:t xml:space="preserve"> construirán </w:t>
      </w:r>
      <w:r w:rsidRPr="002A6D02">
        <w:rPr>
          <w:rFonts w:eastAsia="Times New Roman" w:cs="Arial"/>
          <w:i/>
          <w:iCs/>
          <w:color w:val="000000" w:themeColor="text1"/>
          <w:lang w:eastAsia="es-ES"/>
        </w:rPr>
        <w:t>dashboards</w:t>
      </w:r>
      <w:r w:rsidRPr="002A6D02">
        <w:rPr>
          <w:rFonts w:eastAsia="Times New Roman" w:cs="Arial"/>
          <w:color w:val="000000" w:themeColor="text1"/>
          <w:lang w:eastAsia="es-ES"/>
        </w:rPr>
        <w:t xml:space="preserve"> que permitan visualizar la información agregada por ubicación geográfica (Provincia, Cantón) y sector económico. Los </w:t>
      </w:r>
      <w:r w:rsidRPr="002A6D02">
        <w:rPr>
          <w:rFonts w:eastAsia="Times New Roman" w:cs="Arial"/>
          <w:i/>
          <w:iCs/>
          <w:color w:val="000000" w:themeColor="text1"/>
          <w:lang w:eastAsia="es-ES"/>
        </w:rPr>
        <w:t>dashboards</w:t>
      </w:r>
      <w:r w:rsidRPr="002A6D02">
        <w:rPr>
          <w:rFonts w:eastAsia="Times New Roman" w:cs="Arial"/>
          <w:color w:val="000000" w:themeColor="text1"/>
          <w:lang w:eastAsia="es-ES"/>
        </w:rPr>
        <w:t xml:space="preserve"> deberán tener un refrescamiento periódico para verificar la volatilidad de los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00945BA1" w:rsidRPr="002A6D02">
        <w:rPr>
          <w:rFonts w:eastAsia="Times New Roman" w:cs="Arial"/>
          <w:color w:val="000000" w:themeColor="text1"/>
          <w:lang w:eastAsia="es-ES"/>
        </w:rPr>
        <w:t xml:space="preserve"> Kibana.</w:t>
      </w:r>
    </w:p>
    <w:p w14:paraId="33BC8ED2"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3BFD5D8" w14:textId="0B84A8AC" w:rsidR="003C134C" w:rsidRPr="002A6D02" w:rsidRDefault="00416DCB" w:rsidP="00EF4B32">
      <w:pPr>
        <w:pStyle w:val="Prrafodelista"/>
        <w:numPr>
          <w:ilvl w:val="0"/>
          <w:numId w:val="34"/>
        </w:numPr>
        <w:tabs>
          <w:tab w:val="right" w:pos="9498"/>
        </w:tabs>
        <w:spacing w:after="0" w:line="360" w:lineRule="auto"/>
        <w:ind w:left="1080"/>
        <w:jc w:val="both"/>
        <w:rPr>
          <w:color w:val="000000" w:themeColor="text1"/>
        </w:rPr>
      </w:pPr>
      <w:r w:rsidRPr="002A6D02">
        <w:rPr>
          <w:rFonts w:eastAsia="Times New Roman" w:cs="Arial"/>
          <w:b/>
          <w:bCs/>
          <w:color w:val="000000" w:themeColor="text1"/>
          <w:lang w:eastAsia="es-ES"/>
        </w:rPr>
        <w:t xml:space="preserve">Clusterización:  </w:t>
      </w:r>
      <w:r w:rsidRPr="002A6D02">
        <w:rPr>
          <w:rFonts w:eastAsia="Times New Roman" w:cs="Arial"/>
          <w:color w:val="000000" w:themeColor="text1"/>
          <w:lang w:eastAsia="es-ES"/>
        </w:rPr>
        <w:t xml:space="preserve"> La información agregada pública, al ser data real, será empleada para crear modelos de clusterización con el método de K-Means</w:t>
      </w:r>
      <w:r w:rsidR="00697C4F" w:rsidRPr="002A6D02">
        <w:rPr>
          <w:rFonts w:eastAsia="Times New Roman" w:cs="Arial"/>
          <w:color w:val="000000" w:themeColor="text1"/>
          <w:lang w:eastAsia="es-ES"/>
        </w:rPr>
        <w:t xml:space="preserve"> y Aglomerativo</w:t>
      </w:r>
      <w:r w:rsidRPr="002A6D02">
        <w:rPr>
          <w:rFonts w:eastAsia="Times New Roman" w:cs="Arial"/>
          <w:color w:val="000000" w:themeColor="text1"/>
          <w:lang w:eastAsia="es-ES"/>
        </w:rPr>
        <w:t xml:space="preserve"> para encontrar los clústeres por provincia</w:t>
      </w:r>
      <w:r w:rsidR="00945BA1" w:rsidRPr="002A6D02">
        <w:rPr>
          <w:rFonts w:eastAsia="Times New Roman" w:cs="Arial"/>
          <w:color w:val="000000" w:themeColor="text1"/>
          <w:lang w:eastAsia="es-ES"/>
        </w:rPr>
        <w:t>.</w:t>
      </w:r>
      <w:r w:rsidR="002A6D02" w:rsidRPr="002A6D02">
        <w:rPr>
          <w:rFonts w:eastAsia="Times New Roman" w:cs="Arial"/>
          <w:b/>
          <w:bCs/>
          <w:color w:val="000000" w:themeColor="text1"/>
          <w:lang w:eastAsia="es-ES"/>
        </w:rPr>
        <w:t xml:space="preserve"> Tecnología Aplicada: </w:t>
      </w:r>
      <w:r w:rsidR="002A6D02" w:rsidRPr="002A6D02">
        <w:rPr>
          <w:rFonts w:eastAsia="Times New Roman" w:cs="Arial"/>
          <w:color w:val="000000" w:themeColor="text1"/>
          <w:lang w:eastAsia="es-ES"/>
        </w:rPr>
        <w:t xml:space="preserve"> Python</w:t>
      </w:r>
      <w:r w:rsidR="00070715">
        <w:rPr>
          <w:rFonts w:eastAsia="Times New Roman" w:cs="Arial"/>
          <w:color w:val="000000" w:themeColor="text1"/>
          <w:lang w:eastAsia="es-ES"/>
        </w:rPr>
        <w:t>, Scikit-Learn.</w:t>
      </w:r>
    </w:p>
    <w:p w14:paraId="517BAB37" w14:textId="77777777" w:rsidR="003C134C" w:rsidRPr="00881F30" w:rsidRDefault="003C134C">
      <w:pPr>
        <w:tabs>
          <w:tab w:val="right" w:pos="9498"/>
        </w:tabs>
        <w:spacing w:after="0"/>
        <w:rPr>
          <w:rFonts w:eastAsia="Times New Roman" w:cs="Arial"/>
          <w:color w:val="000000" w:themeColor="text1"/>
          <w:lang w:eastAsia="es-ES"/>
        </w:rPr>
      </w:pPr>
    </w:p>
    <w:p w14:paraId="10643E77" w14:textId="77777777" w:rsidR="003C134C" w:rsidRPr="00881F30" w:rsidRDefault="00416DCB">
      <w:pPr>
        <w:tabs>
          <w:tab w:val="right" w:pos="9498"/>
        </w:tabs>
        <w:spacing w:after="0"/>
        <w:rPr>
          <w:b/>
          <w:bCs/>
          <w:color w:val="000000" w:themeColor="text1"/>
        </w:rPr>
      </w:pPr>
      <w:r w:rsidRPr="00881F30">
        <w:rPr>
          <w:rFonts w:eastAsia="Times New Roman" w:cs="Arial"/>
          <w:b/>
          <w:bCs/>
          <w:color w:val="000000" w:themeColor="text1"/>
          <w:lang w:eastAsia="es-ES"/>
        </w:rPr>
        <w:t xml:space="preserve">Elaboración del documento de TFM: </w:t>
      </w:r>
      <w:r w:rsidRPr="00881F30">
        <w:rPr>
          <w:rFonts w:eastAsia="Times New Roman" w:cs="Arial"/>
          <w:color w:val="000000" w:themeColor="text1"/>
          <w:lang w:eastAsia="es-ES"/>
        </w:rPr>
        <w:t xml:space="preserve"> Los pasos anteriores concernientes a la implementación del modelo de Captura y Procesamiento de datos de Declaraciones Tributarias serán debidamente documentos y justificados.</w:t>
      </w:r>
    </w:p>
    <w:p w14:paraId="70BD1AC4" w14:textId="77777777" w:rsidR="003C134C" w:rsidRPr="00881F30" w:rsidRDefault="003C134C">
      <w:pPr>
        <w:tabs>
          <w:tab w:val="right" w:pos="9498"/>
        </w:tabs>
        <w:spacing w:after="0"/>
        <w:rPr>
          <w:rFonts w:eastAsia="Times New Roman" w:cs="Arial"/>
          <w:color w:val="000000" w:themeColor="text1"/>
          <w:lang w:eastAsia="es-ES"/>
        </w:rPr>
      </w:pPr>
    </w:p>
    <w:p w14:paraId="6B8C3DA6" w14:textId="591355E5" w:rsidR="003C134C" w:rsidRDefault="00416DCB" w:rsidP="002A6D02">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lastRenderedPageBreak/>
        <w:t xml:space="preserve">Orientación y Guía: </w:t>
      </w:r>
      <w:r w:rsidRPr="00881F30">
        <w:rPr>
          <w:rFonts w:eastAsia="Times New Roman" w:cs="Arial"/>
          <w:color w:val="000000" w:themeColor="text1"/>
          <w:lang w:eastAsia="es-ES"/>
        </w:rPr>
        <w:t xml:space="preserve"> El Director del TFM quien realiza las tareas de acompañamiento y orientación a través de reuniones de trabajo y retroalimentación respectiva, proporciona una guía para que el estudiante profundice y mejore aspectos relativos a su Proyecto Final de </w:t>
      </w:r>
      <w:r w:rsidR="001A0384" w:rsidRPr="00881F30">
        <w:rPr>
          <w:rFonts w:eastAsia="Times New Roman" w:cs="Arial"/>
          <w:color w:val="000000" w:themeColor="text1"/>
          <w:lang w:eastAsia="es-ES"/>
        </w:rPr>
        <w:t>Máster</w:t>
      </w:r>
      <w:r w:rsidRPr="00881F30">
        <w:rPr>
          <w:rFonts w:eastAsia="Times New Roman" w:cs="Arial"/>
          <w:color w:val="000000" w:themeColor="text1"/>
          <w:lang w:eastAsia="es-ES"/>
        </w:rPr>
        <w:t>.</w:t>
      </w:r>
    </w:p>
    <w:p w14:paraId="55D31DA3" w14:textId="63EE9CE8" w:rsidR="00465289" w:rsidRDefault="00465289" w:rsidP="002A6D02">
      <w:pPr>
        <w:tabs>
          <w:tab w:val="right" w:pos="9498"/>
        </w:tabs>
        <w:spacing w:after="0"/>
        <w:rPr>
          <w:rFonts w:eastAsia="Times New Roman" w:cs="Arial"/>
          <w:color w:val="000000" w:themeColor="text1"/>
          <w:lang w:eastAsia="es-ES"/>
        </w:rPr>
      </w:pPr>
    </w:p>
    <w:p w14:paraId="54065ECD" w14:textId="56B690D7" w:rsidR="00465289" w:rsidRDefault="00465289" w:rsidP="002A6D02">
      <w:pPr>
        <w:tabs>
          <w:tab w:val="right" w:pos="9498"/>
        </w:tabs>
        <w:spacing w:after="0"/>
        <w:rPr>
          <w:rFonts w:eastAsia="Times New Roman" w:cs="Arial"/>
          <w:color w:val="000000" w:themeColor="text1"/>
          <w:lang w:eastAsia="es-ES"/>
        </w:rPr>
      </w:pPr>
    </w:p>
    <w:p w14:paraId="34DF6F48" w14:textId="7102D428" w:rsidR="00465289" w:rsidRDefault="00465289" w:rsidP="002A6D02">
      <w:pPr>
        <w:tabs>
          <w:tab w:val="right" w:pos="9498"/>
        </w:tabs>
        <w:spacing w:after="0"/>
        <w:rPr>
          <w:rFonts w:eastAsia="Times New Roman" w:cs="Arial"/>
          <w:color w:val="000000" w:themeColor="text1"/>
          <w:lang w:eastAsia="es-ES"/>
        </w:rPr>
      </w:pPr>
    </w:p>
    <w:p w14:paraId="1491FE17" w14:textId="7981D022" w:rsidR="00465289" w:rsidRDefault="00465289" w:rsidP="002A6D02">
      <w:pPr>
        <w:tabs>
          <w:tab w:val="right" w:pos="9498"/>
        </w:tabs>
        <w:spacing w:after="0"/>
        <w:rPr>
          <w:rFonts w:eastAsia="Times New Roman" w:cs="Arial"/>
          <w:color w:val="000000" w:themeColor="text1"/>
          <w:lang w:eastAsia="es-ES"/>
        </w:rPr>
      </w:pPr>
    </w:p>
    <w:p w14:paraId="041A9B39" w14:textId="1F6E62A2" w:rsidR="00465289" w:rsidRDefault="00465289" w:rsidP="002A6D02">
      <w:pPr>
        <w:tabs>
          <w:tab w:val="right" w:pos="9498"/>
        </w:tabs>
        <w:spacing w:after="0"/>
        <w:rPr>
          <w:rFonts w:eastAsia="Times New Roman" w:cs="Arial"/>
          <w:color w:val="000000" w:themeColor="text1"/>
          <w:lang w:eastAsia="es-ES"/>
        </w:rPr>
      </w:pPr>
    </w:p>
    <w:p w14:paraId="68CAB37F" w14:textId="08C6DA17" w:rsidR="00465289" w:rsidRDefault="00465289" w:rsidP="002A6D02">
      <w:pPr>
        <w:tabs>
          <w:tab w:val="right" w:pos="9498"/>
        </w:tabs>
        <w:spacing w:after="0"/>
        <w:rPr>
          <w:rFonts w:eastAsia="Times New Roman" w:cs="Arial"/>
          <w:color w:val="000000" w:themeColor="text1"/>
          <w:lang w:eastAsia="es-ES"/>
        </w:rPr>
      </w:pPr>
    </w:p>
    <w:p w14:paraId="4FA94C24" w14:textId="4657E088" w:rsidR="00465289" w:rsidRDefault="00465289" w:rsidP="002A6D02">
      <w:pPr>
        <w:tabs>
          <w:tab w:val="right" w:pos="9498"/>
        </w:tabs>
        <w:spacing w:after="0"/>
        <w:rPr>
          <w:rFonts w:eastAsia="Times New Roman" w:cs="Arial"/>
          <w:color w:val="000000" w:themeColor="text1"/>
          <w:lang w:eastAsia="es-ES"/>
        </w:rPr>
      </w:pPr>
    </w:p>
    <w:p w14:paraId="344DA8CF" w14:textId="0940EAE6" w:rsidR="00465289" w:rsidRDefault="00465289" w:rsidP="002A6D02">
      <w:pPr>
        <w:tabs>
          <w:tab w:val="right" w:pos="9498"/>
        </w:tabs>
        <w:spacing w:after="0"/>
        <w:rPr>
          <w:rFonts w:eastAsia="Times New Roman" w:cs="Arial"/>
          <w:color w:val="000000" w:themeColor="text1"/>
          <w:lang w:eastAsia="es-ES"/>
        </w:rPr>
      </w:pPr>
    </w:p>
    <w:p w14:paraId="1A803979" w14:textId="03C0ECCE" w:rsidR="00465289" w:rsidRDefault="00465289" w:rsidP="002A6D02">
      <w:pPr>
        <w:tabs>
          <w:tab w:val="right" w:pos="9498"/>
        </w:tabs>
        <w:spacing w:after="0"/>
        <w:rPr>
          <w:rFonts w:eastAsia="Times New Roman" w:cs="Arial"/>
          <w:color w:val="000000" w:themeColor="text1"/>
          <w:lang w:eastAsia="es-ES"/>
        </w:rPr>
      </w:pPr>
    </w:p>
    <w:p w14:paraId="1B495D3A" w14:textId="1EFE3CBB" w:rsidR="00465289" w:rsidRDefault="00465289" w:rsidP="002A6D02">
      <w:pPr>
        <w:tabs>
          <w:tab w:val="right" w:pos="9498"/>
        </w:tabs>
        <w:spacing w:after="0"/>
        <w:rPr>
          <w:rFonts w:eastAsia="Times New Roman" w:cs="Arial"/>
          <w:color w:val="000000" w:themeColor="text1"/>
          <w:lang w:eastAsia="es-ES"/>
        </w:rPr>
      </w:pPr>
    </w:p>
    <w:p w14:paraId="1A6C9D17" w14:textId="7E88130E" w:rsidR="00465289" w:rsidRDefault="00465289" w:rsidP="002A6D02">
      <w:pPr>
        <w:tabs>
          <w:tab w:val="right" w:pos="9498"/>
        </w:tabs>
        <w:spacing w:after="0"/>
        <w:rPr>
          <w:rFonts w:eastAsia="Times New Roman" w:cs="Arial"/>
          <w:color w:val="000000" w:themeColor="text1"/>
          <w:lang w:eastAsia="es-ES"/>
        </w:rPr>
      </w:pPr>
    </w:p>
    <w:p w14:paraId="455004EF" w14:textId="696785E9" w:rsidR="00465289" w:rsidRDefault="00465289" w:rsidP="002A6D02">
      <w:pPr>
        <w:tabs>
          <w:tab w:val="right" w:pos="9498"/>
        </w:tabs>
        <w:spacing w:after="0"/>
        <w:rPr>
          <w:rFonts w:eastAsia="Times New Roman" w:cs="Arial"/>
          <w:color w:val="000000" w:themeColor="text1"/>
          <w:lang w:eastAsia="es-ES"/>
        </w:rPr>
      </w:pPr>
    </w:p>
    <w:p w14:paraId="4389284A" w14:textId="59D97CFA" w:rsidR="00465289" w:rsidRDefault="00465289" w:rsidP="002A6D02">
      <w:pPr>
        <w:tabs>
          <w:tab w:val="right" w:pos="9498"/>
        </w:tabs>
        <w:spacing w:after="0"/>
        <w:rPr>
          <w:rFonts w:eastAsia="Times New Roman" w:cs="Arial"/>
          <w:color w:val="000000" w:themeColor="text1"/>
          <w:lang w:eastAsia="es-ES"/>
        </w:rPr>
      </w:pPr>
    </w:p>
    <w:p w14:paraId="079C7970" w14:textId="48C74A40" w:rsidR="00465289" w:rsidRDefault="00465289" w:rsidP="002A6D02">
      <w:pPr>
        <w:tabs>
          <w:tab w:val="right" w:pos="9498"/>
        </w:tabs>
        <w:spacing w:after="0"/>
        <w:rPr>
          <w:rFonts w:eastAsia="Times New Roman" w:cs="Arial"/>
          <w:color w:val="000000" w:themeColor="text1"/>
          <w:lang w:eastAsia="es-ES"/>
        </w:rPr>
      </w:pPr>
    </w:p>
    <w:p w14:paraId="207850B2" w14:textId="42E5CA2B" w:rsidR="00465289" w:rsidRDefault="00465289" w:rsidP="002A6D02">
      <w:pPr>
        <w:tabs>
          <w:tab w:val="right" w:pos="9498"/>
        </w:tabs>
        <w:spacing w:after="0"/>
        <w:rPr>
          <w:rFonts w:eastAsia="Times New Roman" w:cs="Arial"/>
          <w:color w:val="000000" w:themeColor="text1"/>
          <w:lang w:eastAsia="es-ES"/>
        </w:rPr>
      </w:pPr>
    </w:p>
    <w:p w14:paraId="0489AFDD" w14:textId="15309042" w:rsidR="00465289" w:rsidRDefault="00465289" w:rsidP="002A6D02">
      <w:pPr>
        <w:tabs>
          <w:tab w:val="right" w:pos="9498"/>
        </w:tabs>
        <w:spacing w:after="0"/>
        <w:rPr>
          <w:rFonts w:eastAsia="Times New Roman" w:cs="Arial"/>
          <w:color w:val="000000" w:themeColor="text1"/>
          <w:lang w:eastAsia="es-ES"/>
        </w:rPr>
      </w:pPr>
    </w:p>
    <w:p w14:paraId="031ADDB7" w14:textId="3E986DFE" w:rsidR="00465289" w:rsidRDefault="00465289" w:rsidP="002A6D02">
      <w:pPr>
        <w:tabs>
          <w:tab w:val="right" w:pos="9498"/>
        </w:tabs>
        <w:spacing w:after="0"/>
        <w:rPr>
          <w:rFonts w:eastAsia="Times New Roman" w:cs="Arial"/>
          <w:color w:val="000000" w:themeColor="text1"/>
          <w:lang w:eastAsia="es-ES"/>
        </w:rPr>
      </w:pPr>
    </w:p>
    <w:p w14:paraId="78C07CBE" w14:textId="7BECBC14" w:rsidR="00465289" w:rsidRDefault="00465289" w:rsidP="002A6D02">
      <w:pPr>
        <w:tabs>
          <w:tab w:val="right" w:pos="9498"/>
        </w:tabs>
        <w:spacing w:after="0"/>
        <w:rPr>
          <w:rFonts w:eastAsia="Times New Roman" w:cs="Arial"/>
          <w:color w:val="000000" w:themeColor="text1"/>
          <w:lang w:eastAsia="es-ES"/>
        </w:rPr>
      </w:pPr>
    </w:p>
    <w:p w14:paraId="43F85030" w14:textId="43A218F1" w:rsidR="00465289" w:rsidRDefault="00465289" w:rsidP="002A6D02">
      <w:pPr>
        <w:tabs>
          <w:tab w:val="right" w:pos="9498"/>
        </w:tabs>
        <w:spacing w:after="0"/>
        <w:rPr>
          <w:rFonts w:eastAsia="Times New Roman" w:cs="Arial"/>
          <w:color w:val="000000" w:themeColor="text1"/>
          <w:lang w:eastAsia="es-ES"/>
        </w:rPr>
      </w:pPr>
    </w:p>
    <w:p w14:paraId="3CA3B682" w14:textId="2D9D98B2" w:rsidR="00465289" w:rsidRDefault="00465289" w:rsidP="002A6D02">
      <w:pPr>
        <w:tabs>
          <w:tab w:val="right" w:pos="9498"/>
        </w:tabs>
        <w:spacing w:after="0"/>
        <w:rPr>
          <w:rFonts w:eastAsia="Times New Roman" w:cs="Arial"/>
          <w:color w:val="000000" w:themeColor="text1"/>
          <w:lang w:eastAsia="es-ES"/>
        </w:rPr>
      </w:pPr>
    </w:p>
    <w:p w14:paraId="11F7B7C3" w14:textId="385888DA" w:rsidR="00465289" w:rsidRDefault="00465289" w:rsidP="002A6D02">
      <w:pPr>
        <w:tabs>
          <w:tab w:val="right" w:pos="9498"/>
        </w:tabs>
        <w:spacing w:after="0"/>
        <w:rPr>
          <w:rFonts w:eastAsia="Times New Roman" w:cs="Arial"/>
          <w:color w:val="000000" w:themeColor="text1"/>
          <w:lang w:eastAsia="es-ES"/>
        </w:rPr>
      </w:pPr>
    </w:p>
    <w:p w14:paraId="3786E4F1" w14:textId="3551C871" w:rsidR="00465289" w:rsidRDefault="00465289" w:rsidP="002A6D02">
      <w:pPr>
        <w:tabs>
          <w:tab w:val="right" w:pos="9498"/>
        </w:tabs>
        <w:spacing w:after="0"/>
        <w:rPr>
          <w:rFonts w:eastAsia="Times New Roman" w:cs="Arial"/>
          <w:color w:val="000000" w:themeColor="text1"/>
          <w:lang w:eastAsia="es-ES"/>
        </w:rPr>
      </w:pPr>
    </w:p>
    <w:p w14:paraId="1D836D98" w14:textId="4158AF16" w:rsidR="00465289" w:rsidRDefault="00465289" w:rsidP="002A6D02">
      <w:pPr>
        <w:tabs>
          <w:tab w:val="right" w:pos="9498"/>
        </w:tabs>
        <w:spacing w:after="0"/>
        <w:rPr>
          <w:rFonts w:eastAsia="Times New Roman" w:cs="Arial"/>
          <w:color w:val="000000" w:themeColor="text1"/>
          <w:lang w:eastAsia="es-ES"/>
        </w:rPr>
      </w:pPr>
    </w:p>
    <w:p w14:paraId="0241B816" w14:textId="5828DD90" w:rsidR="00465289" w:rsidRDefault="00465289" w:rsidP="002A6D02">
      <w:pPr>
        <w:tabs>
          <w:tab w:val="right" w:pos="9498"/>
        </w:tabs>
        <w:spacing w:after="0"/>
        <w:rPr>
          <w:rFonts w:eastAsia="Times New Roman" w:cs="Arial"/>
          <w:color w:val="000000" w:themeColor="text1"/>
          <w:lang w:eastAsia="es-ES"/>
        </w:rPr>
      </w:pPr>
    </w:p>
    <w:p w14:paraId="32C8D1C1" w14:textId="58DA263A" w:rsidR="00465289" w:rsidRDefault="00465289" w:rsidP="002A6D02">
      <w:pPr>
        <w:tabs>
          <w:tab w:val="right" w:pos="9498"/>
        </w:tabs>
        <w:spacing w:after="0"/>
        <w:rPr>
          <w:rFonts w:eastAsia="Times New Roman" w:cs="Arial"/>
          <w:color w:val="000000" w:themeColor="text1"/>
          <w:lang w:eastAsia="es-ES"/>
        </w:rPr>
      </w:pPr>
    </w:p>
    <w:p w14:paraId="43F961E7" w14:textId="1155D9AA" w:rsidR="00465289" w:rsidRDefault="00465289" w:rsidP="002A6D02">
      <w:pPr>
        <w:tabs>
          <w:tab w:val="right" w:pos="9498"/>
        </w:tabs>
        <w:spacing w:after="0"/>
        <w:rPr>
          <w:rFonts w:eastAsia="Times New Roman" w:cs="Arial"/>
          <w:color w:val="000000" w:themeColor="text1"/>
          <w:lang w:eastAsia="es-ES"/>
        </w:rPr>
      </w:pPr>
    </w:p>
    <w:p w14:paraId="258C0F20" w14:textId="571B0A75" w:rsidR="00465289" w:rsidRDefault="00465289" w:rsidP="002A6D02">
      <w:pPr>
        <w:tabs>
          <w:tab w:val="right" w:pos="9498"/>
        </w:tabs>
        <w:spacing w:after="0"/>
        <w:rPr>
          <w:rFonts w:eastAsia="Times New Roman" w:cs="Arial"/>
          <w:color w:val="000000" w:themeColor="text1"/>
          <w:lang w:eastAsia="es-ES"/>
        </w:rPr>
      </w:pPr>
    </w:p>
    <w:p w14:paraId="436D1AAC" w14:textId="50BFE7F7" w:rsidR="00465289" w:rsidRDefault="00465289" w:rsidP="002A6D02">
      <w:pPr>
        <w:tabs>
          <w:tab w:val="right" w:pos="9498"/>
        </w:tabs>
        <w:spacing w:after="0"/>
        <w:rPr>
          <w:rFonts w:eastAsia="Times New Roman" w:cs="Arial"/>
          <w:color w:val="000000" w:themeColor="text1"/>
          <w:lang w:eastAsia="es-ES"/>
        </w:rPr>
      </w:pPr>
    </w:p>
    <w:p w14:paraId="6D32DAED" w14:textId="73113486" w:rsidR="00465289" w:rsidRDefault="00465289" w:rsidP="002A6D02">
      <w:pPr>
        <w:tabs>
          <w:tab w:val="right" w:pos="9498"/>
        </w:tabs>
        <w:spacing w:after="0"/>
        <w:rPr>
          <w:rFonts w:eastAsia="Times New Roman" w:cs="Arial"/>
          <w:color w:val="000000" w:themeColor="text1"/>
          <w:lang w:eastAsia="es-ES"/>
        </w:rPr>
      </w:pPr>
    </w:p>
    <w:p w14:paraId="7618DB95" w14:textId="10621AF1" w:rsidR="00465289" w:rsidRDefault="00465289" w:rsidP="002A6D02">
      <w:pPr>
        <w:tabs>
          <w:tab w:val="right" w:pos="9498"/>
        </w:tabs>
        <w:spacing w:after="0"/>
        <w:rPr>
          <w:rFonts w:eastAsia="Times New Roman" w:cs="Arial"/>
          <w:color w:val="000000" w:themeColor="text1"/>
          <w:lang w:eastAsia="es-ES"/>
        </w:rPr>
      </w:pPr>
    </w:p>
    <w:p w14:paraId="1EB03DC9" w14:textId="418EDB09" w:rsidR="00465289" w:rsidRDefault="00465289" w:rsidP="002A6D02">
      <w:pPr>
        <w:tabs>
          <w:tab w:val="right" w:pos="9498"/>
        </w:tabs>
        <w:spacing w:after="0"/>
        <w:rPr>
          <w:rFonts w:eastAsia="Times New Roman" w:cs="Arial"/>
          <w:color w:val="000000" w:themeColor="text1"/>
          <w:lang w:eastAsia="es-ES"/>
        </w:rPr>
      </w:pPr>
    </w:p>
    <w:p w14:paraId="2075B91F" w14:textId="77777777" w:rsidR="00465289" w:rsidRPr="002A6D02" w:rsidRDefault="00465289" w:rsidP="002A6D02">
      <w:pPr>
        <w:tabs>
          <w:tab w:val="right" w:pos="9498"/>
        </w:tabs>
        <w:spacing w:after="0"/>
        <w:rPr>
          <w:b/>
          <w:bCs/>
          <w:color w:val="000000" w:themeColor="text1"/>
        </w:rPr>
      </w:pPr>
    </w:p>
    <w:p w14:paraId="66F2116E" w14:textId="44617C09" w:rsidR="00E74B81" w:rsidRDefault="00416DCB" w:rsidP="00E253F8">
      <w:pPr>
        <w:pStyle w:val="Ttulo1"/>
        <w:rPr>
          <w:color w:val="000000" w:themeColor="text1"/>
        </w:rPr>
      </w:pPr>
      <w:bookmarkStart w:id="191" w:name="_Toc100827413"/>
      <w:bookmarkStart w:id="192" w:name="_Toc441233833"/>
      <w:bookmarkStart w:id="193" w:name="_Toc439969680"/>
      <w:bookmarkStart w:id="194" w:name="_Toc439968545"/>
      <w:bookmarkStart w:id="195" w:name="_Toc437557493"/>
      <w:bookmarkStart w:id="196" w:name="_Toc105754805"/>
      <w:r w:rsidRPr="00881F30">
        <w:rPr>
          <w:color w:val="000000" w:themeColor="text1"/>
        </w:rPr>
        <w:lastRenderedPageBreak/>
        <w:t>4. Desarrollo específico de la contribució</w:t>
      </w:r>
      <w:bookmarkEnd w:id="191"/>
      <w:bookmarkEnd w:id="192"/>
      <w:bookmarkEnd w:id="193"/>
      <w:bookmarkEnd w:id="194"/>
      <w:bookmarkEnd w:id="195"/>
      <w:r w:rsidRPr="00881F30">
        <w:rPr>
          <w:color w:val="000000" w:themeColor="text1"/>
        </w:rPr>
        <w:t>n</w:t>
      </w:r>
      <w:bookmarkEnd w:id="196"/>
    </w:p>
    <w:p w14:paraId="6AE02BED" w14:textId="7F7B4815" w:rsidR="00E63513" w:rsidRDefault="00E63513" w:rsidP="00E63513">
      <w:pPr>
        <w:rPr>
          <w:lang w:val="es-ES" w:bidi="en-US"/>
        </w:rPr>
      </w:pPr>
      <w:r>
        <w:rPr>
          <w:lang w:val="es-ES" w:bidi="en-US"/>
        </w:rPr>
        <w:t>Para el desarrollo del presente TFM se bosqueja la siguiente topología descrita en la Figura 9, la misma que detalla las tecnologías aplicadas, lenguajes de programación y sus versiones, así como una corta descripción de su funcionalidad:</w:t>
      </w:r>
    </w:p>
    <w:p w14:paraId="343595AC" w14:textId="566E2B01" w:rsidR="00E63513" w:rsidRPr="00763CF0" w:rsidRDefault="00E63513" w:rsidP="008F4288">
      <w:pPr>
        <w:pStyle w:val="Descripcin"/>
        <w:rPr>
          <w:color w:val="auto"/>
        </w:rPr>
      </w:pPr>
      <w:bookmarkStart w:id="197" w:name="_Toc105754856"/>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9</w:t>
      </w:r>
      <w:r w:rsidRPr="00763CF0">
        <w:rPr>
          <w:color w:val="auto"/>
        </w:rPr>
        <w:fldChar w:fldCharType="end"/>
      </w:r>
      <w:r w:rsidRPr="00763CF0">
        <w:rPr>
          <w:color w:val="auto"/>
        </w:rPr>
        <w:t xml:space="preserve"> Topología de declaraciones</w:t>
      </w:r>
      <w:bookmarkEnd w:id="197"/>
    </w:p>
    <w:p w14:paraId="748D3864" w14:textId="59C52909" w:rsidR="008F4288" w:rsidRPr="0044370A" w:rsidRDefault="000001C8" w:rsidP="0044370A">
      <w:pPr>
        <w:jc w:val="center"/>
        <w:rPr>
          <w:lang w:val="es-ES" w:bidi="en-US"/>
        </w:rPr>
      </w:pPr>
      <w:r>
        <w:rPr>
          <w:noProof/>
          <w:lang w:eastAsia="es-EC"/>
        </w:rPr>
        <w:drawing>
          <wp:inline distT="0" distB="0" distL="0" distR="0" wp14:anchorId="3F9CA771" wp14:editId="69E2E8CF">
            <wp:extent cx="5967413" cy="2933700"/>
            <wp:effectExtent l="0" t="0" r="0" b="0"/>
            <wp:docPr id="82" name="Imagen 82" descr="https://documents.lucid.app/documents/6cefd839-46e3-4349-acb8-8c65ac2f35d3/pages/0_0?a=5516&amp;x=39&amp;y=21&amp;w=1776&amp;h=867&amp;store=1&amp;accept=image%2F*&amp;auth=LCA%206279ec01dfdcfa30e7f7079fcfb896fe2acdae51-ts%3D16547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6cefd839-46e3-4349-acb8-8c65ac2f35d3/pages/0_0?a=5516&amp;x=39&amp;y=21&amp;w=1776&amp;h=867&amp;store=1&amp;accept=image%2F*&amp;auth=LCA%206279ec01dfdcfa30e7f7079fcfb896fe2acdae51-ts%3D16547925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27" t="4745" r="6063" b="5784"/>
                    <a:stretch/>
                  </pic:blipFill>
                  <pic:spPr bwMode="auto">
                    <a:xfrm>
                      <a:off x="0" y="0"/>
                      <a:ext cx="5978484" cy="2939143"/>
                    </a:xfrm>
                    <a:prstGeom prst="rect">
                      <a:avLst/>
                    </a:prstGeom>
                    <a:noFill/>
                    <a:ln>
                      <a:noFill/>
                    </a:ln>
                    <a:extLst>
                      <a:ext uri="{53640926-AAD7-44D8-BBD7-CCE9431645EC}">
                        <a14:shadowObscured xmlns:a14="http://schemas.microsoft.com/office/drawing/2010/main"/>
                      </a:ext>
                    </a:extLst>
                  </pic:spPr>
                </pic:pic>
              </a:graphicData>
            </a:graphic>
          </wp:inline>
        </w:drawing>
      </w:r>
    </w:p>
    <w:p w14:paraId="7DEE1D80" w14:textId="30DF580A" w:rsidR="00E63513" w:rsidRDefault="00E63513" w:rsidP="00E63513">
      <w:pPr>
        <w:rPr>
          <w:lang w:val="es-ES" w:eastAsia="es-ES" w:bidi="en-US"/>
        </w:rPr>
      </w:pPr>
      <w:r>
        <w:rPr>
          <w:lang w:val="es-ES" w:eastAsia="es-ES" w:bidi="en-US"/>
        </w:rPr>
        <w:t xml:space="preserve">La Tabla </w:t>
      </w:r>
      <w:r w:rsidR="002D73A9">
        <w:rPr>
          <w:lang w:val="es-ES" w:eastAsia="es-ES" w:bidi="en-US"/>
        </w:rPr>
        <w:t xml:space="preserve">2 </w:t>
      </w:r>
      <w:r>
        <w:rPr>
          <w:lang w:val="es-ES" w:eastAsia="es-ES" w:bidi="en-US"/>
        </w:rPr>
        <w:t xml:space="preserve">describe las características de hardware, </w:t>
      </w:r>
      <w:r w:rsidR="002D73A9">
        <w:rPr>
          <w:lang w:val="es-ES" w:eastAsia="es-ES" w:bidi="en-US"/>
        </w:rPr>
        <w:t>software y</w:t>
      </w:r>
      <w:r>
        <w:rPr>
          <w:lang w:val="es-ES" w:eastAsia="es-ES" w:bidi="en-US"/>
        </w:rPr>
        <w:t xml:space="preserve"> versiones de </w:t>
      </w:r>
      <w:r w:rsidR="00383824">
        <w:rPr>
          <w:lang w:val="es-ES" w:eastAsia="es-ES" w:bidi="en-US"/>
        </w:rPr>
        <w:t xml:space="preserve">JDK </w:t>
      </w:r>
      <w:r>
        <w:rPr>
          <w:lang w:val="es-ES" w:eastAsia="es-ES" w:bidi="en-US"/>
        </w:rPr>
        <w:t>de los equipos utilizados para el desarrollo:</w:t>
      </w:r>
    </w:p>
    <w:p w14:paraId="3E4FF008" w14:textId="3C655E7D" w:rsidR="004B343B" w:rsidRPr="00763CF0" w:rsidRDefault="00076F22" w:rsidP="00076F22">
      <w:pPr>
        <w:pStyle w:val="Descripcin"/>
        <w:rPr>
          <w:color w:val="auto"/>
          <w:lang w:eastAsia="es-ES" w:bidi="en-US"/>
        </w:rPr>
      </w:pPr>
      <w:bookmarkStart w:id="198" w:name="_Toc105754836"/>
      <w:r w:rsidRPr="00763CF0">
        <w:rPr>
          <w:color w:val="auto"/>
        </w:rPr>
        <w:t xml:space="preserve">Tabla </w:t>
      </w:r>
      <w:r w:rsidRPr="00763CF0">
        <w:rPr>
          <w:color w:val="auto"/>
        </w:rPr>
        <w:fldChar w:fldCharType="begin"/>
      </w:r>
      <w:r w:rsidRPr="00763CF0">
        <w:rPr>
          <w:color w:val="auto"/>
        </w:rPr>
        <w:instrText xml:space="preserve"> SEQ Tabla \* ARABIC </w:instrText>
      </w:r>
      <w:r w:rsidRPr="00763CF0">
        <w:rPr>
          <w:color w:val="auto"/>
        </w:rPr>
        <w:fldChar w:fldCharType="separate"/>
      </w:r>
      <w:r w:rsidR="000237F2">
        <w:rPr>
          <w:noProof/>
          <w:color w:val="auto"/>
        </w:rPr>
        <w:t>2</w:t>
      </w:r>
      <w:r w:rsidRPr="00763CF0">
        <w:rPr>
          <w:color w:val="auto"/>
        </w:rPr>
        <w:fldChar w:fldCharType="end"/>
      </w:r>
      <w:r w:rsidRPr="00763CF0">
        <w:rPr>
          <w:color w:val="auto"/>
        </w:rPr>
        <w:t xml:space="preserve"> Descripción equipos utilizados</w:t>
      </w:r>
      <w:bookmarkEnd w:id="198"/>
    </w:p>
    <w:tbl>
      <w:tblPr>
        <w:tblStyle w:val="Tablaconcuadrcula"/>
        <w:tblW w:w="0" w:type="auto"/>
        <w:tblLook w:val="04A0" w:firstRow="1" w:lastRow="0" w:firstColumn="1" w:lastColumn="0" w:noHBand="0" w:noVBand="1"/>
      </w:tblPr>
      <w:tblGrid>
        <w:gridCol w:w="1838"/>
        <w:gridCol w:w="2693"/>
        <w:gridCol w:w="4529"/>
      </w:tblGrid>
      <w:tr w:rsidR="00E63513" w14:paraId="08733429" w14:textId="77777777" w:rsidTr="00E63513">
        <w:tc>
          <w:tcPr>
            <w:tcW w:w="1838" w:type="dxa"/>
          </w:tcPr>
          <w:p w14:paraId="5278FF4A" w14:textId="5C8FED64" w:rsidR="00E63513" w:rsidRPr="00076F22" w:rsidRDefault="00E63513" w:rsidP="00E63513">
            <w:pPr>
              <w:spacing w:after="0"/>
              <w:rPr>
                <w:b/>
                <w:sz w:val="20"/>
                <w:szCs w:val="20"/>
                <w:lang w:val="es-ES" w:eastAsia="es-ES" w:bidi="en-US"/>
              </w:rPr>
            </w:pPr>
            <w:r w:rsidRPr="00076F22">
              <w:rPr>
                <w:b/>
                <w:sz w:val="20"/>
                <w:szCs w:val="20"/>
                <w:lang w:val="es-ES" w:eastAsia="es-ES" w:bidi="en-US"/>
              </w:rPr>
              <w:t>EQUIPO</w:t>
            </w:r>
          </w:p>
        </w:tc>
        <w:tc>
          <w:tcPr>
            <w:tcW w:w="2693" w:type="dxa"/>
          </w:tcPr>
          <w:p w14:paraId="06E6AC61" w14:textId="282B917C" w:rsidR="00E63513" w:rsidRPr="00076F22" w:rsidRDefault="00E63513" w:rsidP="00E63513">
            <w:pPr>
              <w:spacing w:after="0"/>
              <w:rPr>
                <w:b/>
                <w:sz w:val="20"/>
                <w:szCs w:val="20"/>
                <w:lang w:val="es-ES" w:eastAsia="es-ES" w:bidi="en-US"/>
              </w:rPr>
            </w:pPr>
            <w:r w:rsidRPr="00076F22">
              <w:rPr>
                <w:b/>
                <w:sz w:val="20"/>
                <w:szCs w:val="20"/>
                <w:lang w:val="es-ES" w:eastAsia="es-ES" w:bidi="en-US"/>
              </w:rPr>
              <w:t>DIRECCION IP REAL</w:t>
            </w:r>
          </w:p>
        </w:tc>
        <w:tc>
          <w:tcPr>
            <w:tcW w:w="4529" w:type="dxa"/>
          </w:tcPr>
          <w:p w14:paraId="5A6FA754" w14:textId="75F7D461" w:rsidR="00E63513" w:rsidRPr="00076F22" w:rsidRDefault="00E63513" w:rsidP="00E63513">
            <w:pPr>
              <w:spacing w:after="0"/>
              <w:rPr>
                <w:b/>
                <w:sz w:val="20"/>
                <w:szCs w:val="20"/>
                <w:lang w:val="es-ES" w:eastAsia="es-ES" w:bidi="en-US"/>
              </w:rPr>
            </w:pPr>
            <w:r w:rsidRPr="00076F22">
              <w:rPr>
                <w:b/>
                <w:sz w:val="20"/>
                <w:szCs w:val="20"/>
                <w:lang w:val="es-ES" w:eastAsia="es-ES" w:bidi="en-US"/>
              </w:rPr>
              <w:t>CARACTERÍSTICAS</w:t>
            </w:r>
          </w:p>
        </w:tc>
      </w:tr>
      <w:tr w:rsidR="00E63513" w14:paraId="0925B822" w14:textId="77777777" w:rsidTr="00E63513">
        <w:tc>
          <w:tcPr>
            <w:tcW w:w="1838" w:type="dxa"/>
          </w:tcPr>
          <w:p w14:paraId="46A4B8EC" w14:textId="4A5CD125" w:rsidR="00E63513" w:rsidRPr="00076F22" w:rsidRDefault="00E63513" w:rsidP="00E63513">
            <w:pPr>
              <w:spacing w:after="0"/>
              <w:rPr>
                <w:sz w:val="20"/>
                <w:szCs w:val="20"/>
                <w:lang w:val="es-ES" w:eastAsia="es-ES" w:bidi="en-US"/>
              </w:rPr>
            </w:pPr>
            <w:r w:rsidRPr="00076F22">
              <w:rPr>
                <w:sz w:val="20"/>
                <w:szCs w:val="20"/>
                <w:lang w:val="es-ES" w:eastAsia="es-ES" w:bidi="en-US"/>
              </w:rPr>
              <w:t>192.168.1.Y</w:t>
            </w:r>
          </w:p>
        </w:tc>
        <w:tc>
          <w:tcPr>
            <w:tcW w:w="2693" w:type="dxa"/>
          </w:tcPr>
          <w:p w14:paraId="38572022" w14:textId="3A731DBC" w:rsidR="00E63513" w:rsidRPr="00076F22" w:rsidRDefault="00E63513" w:rsidP="00E63513">
            <w:pPr>
              <w:spacing w:after="0"/>
              <w:rPr>
                <w:sz w:val="20"/>
                <w:szCs w:val="20"/>
                <w:lang w:val="es-ES" w:eastAsia="es-ES" w:bidi="en-US"/>
              </w:rPr>
            </w:pPr>
            <w:r w:rsidRPr="00076F22">
              <w:rPr>
                <w:sz w:val="20"/>
                <w:szCs w:val="20"/>
                <w:lang w:val="es-ES" w:eastAsia="es-ES" w:bidi="en-US"/>
              </w:rPr>
              <w:t>192.168.1.53</w:t>
            </w:r>
          </w:p>
        </w:tc>
        <w:tc>
          <w:tcPr>
            <w:tcW w:w="4529" w:type="dxa"/>
          </w:tcPr>
          <w:p w14:paraId="51E56671" w14:textId="19B775E6"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i9, 11va generación</w:t>
            </w:r>
          </w:p>
          <w:p w14:paraId="4B7730EC" w14:textId="56812BA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16GB</w:t>
            </w:r>
          </w:p>
          <w:p w14:paraId="50AA5937" w14:textId="1F4EA097"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1TB</w:t>
            </w:r>
          </w:p>
          <w:p w14:paraId="267395D3" w14:textId="1C5296F1"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Windows 10 Home</w:t>
            </w:r>
          </w:p>
          <w:p w14:paraId="7F66A63D" w14:textId="33CE7A3A" w:rsidR="00076F22" w:rsidRDefault="007445F2" w:rsidP="00076F22">
            <w:pPr>
              <w:spacing w:after="0"/>
              <w:rPr>
                <w:sz w:val="20"/>
                <w:szCs w:val="20"/>
                <w:lang w:val="es-ES" w:eastAsia="es-ES" w:bidi="en-US"/>
              </w:rPr>
            </w:pPr>
            <w:r w:rsidRPr="00076F22">
              <w:rPr>
                <w:b/>
                <w:sz w:val="20"/>
                <w:szCs w:val="20"/>
                <w:lang w:val="es-ES" w:eastAsia="es-ES" w:bidi="en-US"/>
              </w:rPr>
              <w:t>Versio</w:t>
            </w:r>
            <w:r w:rsidR="00E63513" w:rsidRPr="00076F22">
              <w:rPr>
                <w:b/>
                <w:sz w:val="20"/>
                <w:szCs w:val="20"/>
                <w:lang w:val="es-ES" w:eastAsia="es-ES" w:bidi="en-US"/>
              </w:rPr>
              <w:t>n</w:t>
            </w:r>
            <w:r w:rsidRPr="00076F22">
              <w:rPr>
                <w:b/>
                <w:sz w:val="20"/>
                <w:szCs w:val="20"/>
                <w:lang w:val="es-ES" w:eastAsia="es-ES" w:bidi="en-US"/>
              </w:rPr>
              <w:t>es</w:t>
            </w:r>
            <w:r w:rsidR="00E63513" w:rsidRPr="00076F22">
              <w:rPr>
                <w:b/>
                <w:sz w:val="20"/>
                <w:szCs w:val="20"/>
                <w:lang w:val="es-ES" w:eastAsia="es-ES" w:bidi="en-US"/>
              </w:rPr>
              <w:t xml:space="preserve"> JDK:</w:t>
            </w:r>
            <w:r w:rsidR="00076F22">
              <w:rPr>
                <w:sz w:val="20"/>
                <w:szCs w:val="20"/>
                <w:lang w:val="es-ES" w:eastAsia="es-ES" w:bidi="en-US"/>
              </w:rPr>
              <w:t xml:space="preserve"> </w:t>
            </w:r>
          </w:p>
          <w:p w14:paraId="1333C217" w14:textId="6180A67C" w:rsidR="00076F22" w:rsidRDefault="00076F22" w:rsidP="00076F22">
            <w:pPr>
              <w:spacing w:after="0"/>
              <w:ind w:left="708"/>
              <w:rPr>
                <w:sz w:val="20"/>
                <w:szCs w:val="20"/>
                <w:lang w:val="es-ES" w:eastAsia="es-ES" w:bidi="en-US"/>
              </w:rPr>
            </w:pPr>
            <w:r w:rsidRPr="00076F22">
              <w:rPr>
                <w:b/>
                <w:sz w:val="20"/>
                <w:szCs w:val="20"/>
                <w:lang w:val="es-ES" w:eastAsia="es-ES" w:bidi="en-US"/>
              </w:rPr>
              <w:t>1.8:</w:t>
            </w:r>
            <w:r>
              <w:rPr>
                <w:sz w:val="20"/>
                <w:szCs w:val="20"/>
                <w:lang w:val="es-ES" w:eastAsia="es-ES" w:bidi="en-US"/>
              </w:rPr>
              <w:t xml:space="preserve"> OpenJDK sobre Anaconda para Apache Spark</w:t>
            </w:r>
          </w:p>
          <w:p w14:paraId="01788F7F" w14:textId="6DE8C401" w:rsidR="00076F22" w:rsidRPr="00076F22" w:rsidRDefault="00076F22" w:rsidP="00076F22">
            <w:pPr>
              <w:spacing w:after="0"/>
              <w:ind w:left="708"/>
              <w:rPr>
                <w:sz w:val="20"/>
                <w:szCs w:val="20"/>
                <w:lang w:val="es-ES" w:eastAsia="es-ES" w:bidi="en-US"/>
              </w:rPr>
            </w:pPr>
            <w:r>
              <w:rPr>
                <w:b/>
                <w:sz w:val="20"/>
                <w:szCs w:val="20"/>
                <w:lang w:val="es-ES" w:eastAsia="es-ES" w:bidi="en-US"/>
              </w:rPr>
              <w:t>18:</w:t>
            </w:r>
            <w:r>
              <w:rPr>
                <w:sz w:val="20"/>
                <w:szCs w:val="20"/>
                <w:lang w:val="es-ES" w:eastAsia="es-ES" w:bidi="en-US"/>
              </w:rPr>
              <w:t xml:space="preserve"> Para Interfaz gráfica, Oracle, ELK</w:t>
            </w:r>
          </w:p>
        </w:tc>
      </w:tr>
      <w:tr w:rsidR="00E63513" w14:paraId="047C5DFF" w14:textId="77777777" w:rsidTr="00E63513">
        <w:tc>
          <w:tcPr>
            <w:tcW w:w="1838" w:type="dxa"/>
          </w:tcPr>
          <w:p w14:paraId="07159E4A" w14:textId="6D55F4B0" w:rsidR="00E63513" w:rsidRPr="00076F22" w:rsidRDefault="00E63513" w:rsidP="00E63513">
            <w:pPr>
              <w:spacing w:after="0"/>
              <w:rPr>
                <w:sz w:val="20"/>
                <w:szCs w:val="20"/>
                <w:lang w:val="es-ES" w:eastAsia="es-ES" w:bidi="en-US"/>
              </w:rPr>
            </w:pPr>
            <w:r w:rsidRPr="00076F22">
              <w:rPr>
                <w:sz w:val="20"/>
                <w:szCs w:val="20"/>
                <w:lang w:val="es-ES" w:eastAsia="es-ES" w:bidi="en-US"/>
              </w:rPr>
              <w:t>192.168.1.X</w:t>
            </w:r>
          </w:p>
        </w:tc>
        <w:tc>
          <w:tcPr>
            <w:tcW w:w="2693" w:type="dxa"/>
          </w:tcPr>
          <w:p w14:paraId="636622C2" w14:textId="67CBCD3A" w:rsidR="00E63513" w:rsidRPr="00076F22" w:rsidRDefault="00E63513" w:rsidP="00E63513">
            <w:pPr>
              <w:spacing w:after="0"/>
              <w:rPr>
                <w:sz w:val="20"/>
                <w:szCs w:val="20"/>
                <w:lang w:val="es-ES" w:eastAsia="es-ES" w:bidi="en-US"/>
              </w:rPr>
            </w:pPr>
            <w:r w:rsidRPr="00076F22">
              <w:rPr>
                <w:sz w:val="20"/>
                <w:szCs w:val="20"/>
                <w:lang w:val="es-ES" w:eastAsia="es-ES" w:bidi="en-US"/>
              </w:rPr>
              <w:t>192.168.1.47</w:t>
            </w:r>
          </w:p>
        </w:tc>
        <w:tc>
          <w:tcPr>
            <w:tcW w:w="4529" w:type="dxa"/>
          </w:tcPr>
          <w:p w14:paraId="78D72D2B" w14:textId="35A331C7"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i5, 3ra generación</w:t>
            </w:r>
          </w:p>
          <w:p w14:paraId="71ECBD8F" w14:textId="0F4305B0" w:rsidR="00E63513" w:rsidRPr="00076F22" w:rsidRDefault="00E63513" w:rsidP="00E63513">
            <w:pPr>
              <w:spacing w:after="0"/>
              <w:rPr>
                <w:sz w:val="20"/>
                <w:szCs w:val="20"/>
                <w:lang w:val="es-ES" w:eastAsia="es-ES" w:bidi="en-US"/>
              </w:rPr>
            </w:pPr>
            <w:r w:rsidRPr="00076F22">
              <w:rPr>
                <w:b/>
                <w:sz w:val="20"/>
                <w:szCs w:val="20"/>
                <w:lang w:val="es-ES" w:eastAsia="es-ES" w:bidi="en-US"/>
              </w:rPr>
              <w:t>Memoria Ram:</w:t>
            </w:r>
            <w:r w:rsidRPr="00076F22">
              <w:rPr>
                <w:sz w:val="20"/>
                <w:szCs w:val="20"/>
                <w:lang w:val="es-ES" w:eastAsia="es-ES" w:bidi="en-US"/>
              </w:rPr>
              <w:t xml:space="preserve"> 6GB</w:t>
            </w:r>
          </w:p>
          <w:p w14:paraId="2231095E" w14:textId="5A21EC28"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256GB</w:t>
            </w:r>
          </w:p>
          <w:p w14:paraId="4E411CB6" w14:textId="4314EE1D"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Ubuntu 18 LTS</w:t>
            </w:r>
          </w:p>
          <w:p w14:paraId="60505291" w14:textId="32F7497C" w:rsidR="00E63513" w:rsidRPr="00076F22" w:rsidRDefault="00E63513" w:rsidP="00E63513">
            <w:pPr>
              <w:spacing w:after="0"/>
              <w:rPr>
                <w:sz w:val="20"/>
                <w:szCs w:val="20"/>
                <w:lang w:val="es-ES" w:eastAsia="es-ES" w:bidi="en-US"/>
              </w:rPr>
            </w:pPr>
            <w:r w:rsidRPr="00076F22">
              <w:rPr>
                <w:b/>
                <w:sz w:val="20"/>
                <w:szCs w:val="20"/>
                <w:lang w:val="es-ES" w:eastAsia="es-ES" w:bidi="en-US"/>
              </w:rPr>
              <w:t>Versión JDK:</w:t>
            </w:r>
            <w:r w:rsidRPr="00076F22">
              <w:rPr>
                <w:sz w:val="20"/>
                <w:szCs w:val="20"/>
                <w:lang w:val="es-ES" w:eastAsia="es-ES" w:bidi="en-US"/>
              </w:rPr>
              <w:t xml:space="preserve"> 1.8</w:t>
            </w:r>
          </w:p>
        </w:tc>
      </w:tr>
    </w:tbl>
    <w:p w14:paraId="12D1E2CA" w14:textId="09A9C474" w:rsidR="003C134C" w:rsidRPr="00881F30" w:rsidRDefault="00416DCB">
      <w:pPr>
        <w:pStyle w:val="Ttulo1"/>
        <w:rPr>
          <w:color w:val="000000" w:themeColor="text1"/>
        </w:rPr>
      </w:pPr>
      <w:bookmarkStart w:id="199" w:name="_Toc105754806"/>
      <w:r w:rsidRPr="00881F30">
        <w:rPr>
          <w:color w:val="000000" w:themeColor="text1"/>
          <w:lang w:eastAsia="es-ES"/>
        </w:rPr>
        <w:lastRenderedPageBreak/>
        <w:t>4.1. Carga de Información Histórica</w:t>
      </w:r>
      <w:bookmarkEnd w:id="199"/>
    </w:p>
    <w:p w14:paraId="18F6181B" w14:textId="77777777" w:rsidR="003C134C" w:rsidRPr="00881F30" w:rsidRDefault="00416DCB">
      <w:pPr>
        <w:pStyle w:val="Ttulo3"/>
        <w:rPr>
          <w:color w:val="000000" w:themeColor="text1"/>
        </w:rPr>
      </w:pPr>
      <w:bookmarkStart w:id="200" w:name="_Toc105754807"/>
      <w:r w:rsidRPr="00881F30">
        <w:rPr>
          <w:rFonts w:eastAsia="Times New Roman" w:cs="TeXGyreTermes-Regular"/>
          <w:color w:val="000000" w:themeColor="text1"/>
          <w:lang w:val="es-ES" w:eastAsia="es-ES"/>
        </w:rPr>
        <w:t>4.1.1 Modelo de Datos</w:t>
      </w:r>
      <w:bookmarkEnd w:id="200"/>
    </w:p>
    <w:p w14:paraId="205ABBF5" w14:textId="51B61A46" w:rsidR="003C134C" w:rsidRPr="00763CF0" w:rsidRDefault="00416DCB">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El Servicio de Rentas Internas publica en el portal de datos abiertos https://www.sri.gob.ec/datasets , información de forma consolidada y anonimizada de declaraciones, que corresponde a las compras y ventas efectu</w:t>
      </w:r>
      <w:r w:rsidR="00763CF0">
        <w:rPr>
          <w:rFonts w:eastAsia="Times New Roman" w:cs="TeXGyreTermes-Regular"/>
          <w:color w:val="000000" w:themeColor="text1"/>
          <w:lang w:val="es-ES" w:eastAsia="es-ES"/>
        </w:rPr>
        <w:t>adas durante un año.  La Tabla 3</w:t>
      </w:r>
      <w:r w:rsidRPr="00881F30">
        <w:rPr>
          <w:rFonts w:eastAsia="Times New Roman" w:cs="TeXGyreTermes-Regular"/>
          <w:color w:val="000000" w:themeColor="text1"/>
          <w:lang w:val="es-ES" w:eastAsia="es-ES"/>
        </w:rPr>
        <w:t xml:space="preserve"> detalla el diccionario de datos de declaraciones: nombre de </w:t>
      </w:r>
      <w:r w:rsidR="00216DB2" w:rsidRPr="00881F30">
        <w:rPr>
          <w:rFonts w:eastAsia="Times New Roman" w:cs="TeXGyreTermes-Regular"/>
          <w:color w:val="000000" w:themeColor="text1"/>
          <w:lang w:val="es-ES" w:eastAsia="es-ES"/>
        </w:rPr>
        <w:t>variables, descripción</w:t>
      </w:r>
      <w:r w:rsidRPr="00881F30">
        <w:rPr>
          <w:rFonts w:eastAsia="Times New Roman" w:cs="TeXGyreTermes-Regular"/>
          <w:color w:val="000000" w:themeColor="text1"/>
          <w:lang w:val="es-ES" w:eastAsia="es-ES"/>
        </w:rPr>
        <w:t xml:space="preserve"> </w:t>
      </w:r>
      <w:r w:rsidR="00216DB2" w:rsidRPr="00881F30">
        <w:rPr>
          <w:rFonts w:eastAsia="Times New Roman" w:cs="TeXGyreTermes-Regular"/>
          <w:color w:val="000000" w:themeColor="text1"/>
          <w:lang w:val="es-ES" w:eastAsia="es-ES"/>
        </w:rPr>
        <w:t>y tipo</w:t>
      </w:r>
      <w:r w:rsidRPr="00881F30">
        <w:rPr>
          <w:rFonts w:eastAsia="Times New Roman" w:cs="TeXGyreTermes-Regular"/>
          <w:color w:val="000000" w:themeColor="text1"/>
          <w:lang w:val="es-ES" w:eastAsia="es-ES"/>
        </w:rPr>
        <w:t>:</w:t>
      </w:r>
    </w:p>
    <w:p w14:paraId="4D2C3456" w14:textId="717E7C2E" w:rsidR="005630D8" w:rsidRPr="00881F30" w:rsidRDefault="007E05C3" w:rsidP="007E05C3">
      <w:pPr>
        <w:pStyle w:val="Descripcin"/>
        <w:rPr>
          <w:rFonts w:eastAsia="Times New Roman" w:cs="TeXGyreTermes-Regular"/>
          <w:color w:val="000000" w:themeColor="text1"/>
          <w:lang w:eastAsia="es-ES"/>
        </w:rPr>
      </w:pPr>
      <w:bookmarkStart w:id="201" w:name="_Toc105754837"/>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3</w:t>
      </w:r>
      <w:r w:rsidRPr="00881F30">
        <w:rPr>
          <w:color w:val="000000" w:themeColor="text1"/>
        </w:rPr>
        <w:fldChar w:fldCharType="end"/>
      </w:r>
      <w:r w:rsidRPr="00881F30">
        <w:rPr>
          <w:color w:val="000000" w:themeColor="text1"/>
        </w:rPr>
        <w:t xml:space="preserve"> Diccionario de datos de declaraciones</w:t>
      </w:r>
      <w:bookmarkEnd w:id="201"/>
    </w:p>
    <w:tbl>
      <w:tblPr>
        <w:tblW w:w="95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660"/>
        <w:gridCol w:w="5064"/>
        <w:gridCol w:w="1801"/>
      </w:tblGrid>
      <w:tr w:rsidR="00881F30" w:rsidRPr="00881F30" w14:paraId="4F262A8B" w14:textId="77777777">
        <w:trPr>
          <w:trHeight w:val="3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53E96817"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Nombre</w:t>
            </w:r>
            <w:r w:rsidRPr="00881F30">
              <w:rPr>
                <w:rFonts w:eastAsia="Times New Roman" w:cs="Arial"/>
                <w:b/>
                <w:bCs/>
                <w:color w:val="000000" w:themeColor="text1"/>
                <w:sz w:val="20"/>
                <w:szCs w:val="20"/>
                <w:lang w:val="en-US"/>
              </w:rPr>
              <w:t xml:space="preserve"> de la variable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3C4B1C23"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Definición</w:t>
            </w:r>
            <w:r w:rsidRPr="00881F30">
              <w:rPr>
                <w:rFonts w:eastAsia="Times New Roman" w:cs="Arial"/>
                <w:b/>
                <w:bCs/>
                <w:color w:val="000000" w:themeColor="text1"/>
                <w:sz w:val="20"/>
                <w:szCs w:val="20"/>
                <w:lang w:val="en-US"/>
              </w:rPr>
              <w:t xml:space="preserve"> de la variable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28834621"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Formato</w:t>
            </w:r>
            <w:r w:rsidRPr="00881F30">
              <w:rPr>
                <w:rFonts w:eastAsia="Times New Roman" w:cs="Arial"/>
                <w:b/>
                <w:bCs/>
                <w:color w:val="000000" w:themeColor="text1"/>
                <w:sz w:val="20"/>
                <w:szCs w:val="20"/>
                <w:lang w:val="en-US"/>
              </w:rPr>
              <w:t xml:space="preserve"> del </w:t>
            </w:r>
            <w:r w:rsidRPr="00881F30">
              <w:rPr>
                <w:rFonts w:eastAsia="Times New Roman" w:cs="Arial"/>
                <w:b/>
                <w:bCs/>
                <w:color w:val="000000" w:themeColor="text1"/>
                <w:sz w:val="20"/>
                <w:szCs w:val="20"/>
              </w:rPr>
              <w:t>dato</w:t>
            </w:r>
          </w:p>
        </w:tc>
      </w:tr>
      <w:tr w:rsidR="00881F30" w:rsidRPr="00756F2B" w14:paraId="5C223180"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63AE6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C9916A2" w14:textId="77777777" w:rsidR="003C134C" w:rsidRPr="00756F2B" w:rsidRDefault="00416DCB">
            <w:pPr>
              <w:spacing w:after="0" w:line="240" w:lineRule="auto"/>
              <w:jc w:val="left"/>
              <w:rPr>
                <w:rFonts w:eastAsia="Times New Roman" w:cs="Arial"/>
                <w:color w:val="000000" w:themeColor="text1"/>
                <w:sz w:val="20"/>
                <w:szCs w:val="20"/>
                <w:lang w:val="es-US"/>
              </w:rPr>
            </w:pPr>
            <w:r w:rsidRPr="00881F30">
              <w:rPr>
                <w:rFonts w:eastAsia="Times New Roman" w:cs="Arial"/>
                <w:color w:val="000000" w:themeColor="text1"/>
                <w:sz w:val="20"/>
                <w:szCs w:val="20"/>
              </w:rPr>
              <w:t>Se refiere al año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8061361" w14:textId="3002BCF2"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28CE3FF"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D1DD5C" w14:textId="77777777" w:rsidR="003C134C" w:rsidRPr="00881F30" w:rsidRDefault="00416DCB">
            <w:pPr>
              <w:spacing w:after="0" w:line="240" w:lineRule="auto"/>
              <w:jc w:val="left"/>
              <w:rPr>
                <w:rFonts w:eastAsia="Times New Roman" w:cs="Arial"/>
                <w:color w:val="000000" w:themeColor="text1"/>
                <w:sz w:val="20"/>
                <w:szCs w:val="20"/>
                <w:lang w:val="en-US"/>
              </w:rPr>
            </w:pPr>
            <w:r w:rsidRPr="00756F2B">
              <w:rPr>
                <w:rFonts w:eastAsia="Times New Roman" w:cs="Arial"/>
                <w:color w:val="000000" w:themeColor="text1"/>
                <w:sz w:val="20"/>
                <w:szCs w:val="20"/>
                <w:lang w:val="es-419"/>
              </w:rPr>
              <w:t>Mes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C25CE7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Se refiere al mes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16D8B7C" w14:textId="12A29647" w:rsidR="003C134C" w:rsidRPr="00881F30" w:rsidRDefault="00763CF0">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4409E451" w14:textId="77777777">
        <w:trPr>
          <w:trHeight w:val="64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213803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12A518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Contiene la clasificación de los sectores según CIIU 4.0 Nivel 1.</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86DE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554AB13A" w14:textId="77777777" w:rsidTr="00A34FA1">
        <w:trPr>
          <w:trHeight w:val="7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A88DCC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7F8B9B75" w14:textId="41F514EF"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cantones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D7C26E"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3CC3182" w14:textId="77777777">
        <w:trPr>
          <w:trHeight w:val="9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7DF1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B64A70" w14:textId="59498C8D"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parroquias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3529FE1" w14:textId="77777777" w:rsidR="003C134C" w:rsidRPr="00881F30" w:rsidRDefault="00416DCB">
            <w:pPr>
              <w:spacing w:after="0" w:line="240" w:lineRule="auto"/>
              <w:jc w:val="center"/>
              <w:rPr>
                <w:rFonts w:cs="Arial"/>
                <w:color w:val="000000" w:themeColor="text1"/>
                <w:sz w:val="20"/>
                <w:szCs w:val="20"/>
              </w:rPr>
            </w:pPr>
            <w:r w:rsidRPr="00881F30">
              <w:rPr>
                <w:rFonts w:eastAsia="Times New Roman" w:cs="Arial"/>
                <w:color w:val="000000" w:themeColor="text1"/>
                <w:sz w:val="20"/>
                <w:szCs w:val="20"/>
                <w:lang w:val="en-US"/>
              </w:rPr>
              <w:t>Alfanumérico</w:t>
            </w:r>
          </w:p>
        </w:tc>
      </w:tr>
      <w:tr w:rsidR="00881F30" w:rsidRPr="00881F30" w14:paraId="6EA32ED5" w14:textId="77777777">
        <w:trPr>
          <w:trHeight w:val="8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B943F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166A43E"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9B7E39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F158FE6" w14:textId="77777777" w:rsidTr="00A34FA1">
        <w:trPr>
          <w:trHeight w:val="59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48A1C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74429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D2A694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19AF0B5" w14:textId="77777777" w:rsidTr="00A34FA1">
        <w:trPr>
          <w:trHeight w:val="692"/>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93E52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Exportaciones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FD6F6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exportaciones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3A7A61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97852DA" w14:textId="77777777">
        <w:trPr>
          <w:trHeight w:val="96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01126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CF9E3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97A3EC"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F8C732E" w14:textId="77777777">
        <w:trPr>
          <w:trHeight w:val="10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80F3EE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BEDD9B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C7517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37EB35AD" w14:textId="77777777">
        <w:trPr>
          <w:trHeight w:val="70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A2B93B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Importaciones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CE8B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importaciones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2C8AEE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3CB4F70" w14:textId="77777777" w:rsidTr="00A34FA1">
        <w:trPr>
          <w:trHeight w:val="103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577128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0F89D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realizadas a los contribuyentes inscritos en el Régimen Simplificado (RISE)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28803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1586CACA" w14:textId="77777777" w:rsidTr="00A34FA1">
        <w:trPr>
          <w:trHeight w:val="9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9B361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Total_Compras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1C2185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al total compras y adquisiciones declaradas por el propio contribuyente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E2BE898"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16CC9BD1" w14:textId="77777777" w:rsidTr="00A34FA1">
        <w:trPr>
          <w:trHeight w:val="71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F1E6A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CE380D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ED1EF0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5BCB8F89" w14:textId="77777777" w:rsidR="007E05C3" w:rsidRPr="00881F30" w:rsidRDefault="007E05C3" w:rsidP="007E05C3">
      <w:pPr>
        <w:tabs>
          <w:tab w:val="left" w:pos="2175"/>
        </w:tabs>
        <w:spacing w:after="0"/>
        <w:rPr>
          <w:rFonts w:cs="TeXGyreTermes-Regular"/>
          <w:color w:val="000000" w:themeColor="text1"/>
          <w:lang w:val="es-ES"/>
        </w:rPr>
      </w:pPr>
    </w:p>
    <w:p w14:paraId="1BE029C5" w14:textId="383FA53A" w:rsidR="000552F8" w:rsidRPr="00881F30" w:rsidRDefault="007E05C3"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CB26FD8" w14:textId="77777777" w:rsidR="000552F8" w:rsidRPr="00881F30" w:rsidRDefault="000552F8" w:rsidP="000552F8">
      <w:pPr>
        <w:pStyle w:val="Textoindependiente"/>
        <w:tabs>
          <w:tab w:val="left" w:pos="2175"/>
        </w:tabs>
        <w:spacing w:after="0"/>
        <w:jc w:val="center"/>
        <w:rPr>
          <w:rFonts w:eastAsiaTheme="majorEastAsia" w:cs="Arial"/>
          <w:b/>
          <w:bCs/>
          <w:color w:val="000000" w:themeColor="text1"/>
          <w:sz w:val="18"/>
          <w:szCs w:val="18"/>
        </w:rPr>
      </w:pPr>
    </w:p>
    <w:p w14:paraId="20FA7668" w14:textId="13E672B3" w:rsidR="003C134C" w:rsidRPr="00881F30" w:rsidRDefault="00416DCB">
      <w:pPr>
        <w:rPr>
          <w:color w:val="000000" w:themeColor="text1"/>
        </w:rPr>
      </w:pPr>
      <w:r w:rsidRPr="00881F30">
        <w:rPr>
          <w:color w:val="000000" w:themeColor="text1"/>
        </w:rPr>
        <w:t xml:space="preserve">El campo Codigo_Sector_N1 corresponde a un código clasificador de las actividades económicas registradas en Ecuador publicadas por el </w:t>
      </w:r>
      <w:r w:rsidR="00697C4F" w:rsidRPr="00881F30">
        <w:rPr>
          <w:color w:val="000000" w:themeColor="text1"/>
        </w:rPr>
        <w:t>Instituto</w:t>
      </w:r>
      <w:r w:rsidRPr="00881F30">
        <w:rPr>
          <w:color w:val="000000" w:themeColor="text1"/>
        </w:rPr>
        <w:t xml:space="preserve"> Nacional de </w:t>
      </w:r>
      <w:r w:rsidR="00701C6D" w:rsidRPr="00881F30">
        <w:rPr>
          <w:color w:val="000000" w:themeColor="text1"/>
        </w:rPr>
        <w:t>Estadísticas y</w:t>
      </w:r>
      <w:r w:rsidRPr="00881F30">
        <w:rPr>
          <w:color w:val="000000" w:themeColor="text1"/>
        </w:rPr>
        <w:t xml:space="preserve"> Censos (INEC);  </w:t>
      </w:r>
      <w:r w:rsidRPr="00881F30">
        <w:rPr>
          <w:rStyle w:val="EnlacedeInternet"/>
          <w:color w:val="000000" w:themeColor="text1"/>
        </w:rPr>
        <w:t>https://aplicaciones2.ecuadorencifras.gob.ec/SIN/descargas/ciiu.pdf</w:t>
      </w:r>
      <w:r w:rsidRPr="00881F30">
        <w:rPr>
          <w:color w:val="000000" w:themeColor="text1"/>
        </w:rPr>
        <w:t xml:space="preserve"> , las mismas que se catalogan por niveles (1-6). En el catálogo de datos de declaraciones se encuentra información de actividades económicas de nivel 1; la Tabla 3 define la </w:t>
      </w:r>
      <w:r w:rsidR="00701C6D" w:rsidRPr="00881F30">
        <w:rPr>
          <w:color w:val="000000" w:themeColor="text1"/>
        </w:rPr>
        <w:t>descripción de</w:t>
      </w:r>
      <w:r w:rsidRPr="00881F30">
        <w:rPr>
          <w:color w:val="000000" w:themeColor="text1"/>
        </w:rPr>
        <w:t xml:space="preserve"> actividad por cada tipo de actividad económica.</w:t>
      </w:r>
    </w:p>
    <w:p w14:paraId="439D2F46" w14:textId="0145C253" w:rsidR="003C134C" w:rsidRPr="00CD3520" w:rsidRDefault="007E05C3" w:rsidP="007E05C3">
      <w:pPr>
        <w:pStyle w:val="Descripcin"/>
        <w:rPr>
          <w:color w:val="000000" w:themeColor="text1"/>
        </w:rPr>
      </w:pPr>
      <w:bookmarkStart w:id="202" w:name="_Toc105754838"/>
      <w:r w:rsidRPr="00CD3520">
        <w:rPr>
          <w:bCs/>
          <w:color w:val="000000" w:themeColor="text1"/>
        </w:rPr>
        <w:t xml:space="preserve">Tabla </w:t>
      </w:r>
      <w:r w:rsidRPr="00CD3520">
        <w:rPr>
          <w:bCs/>
          <w:color w:val="000000" w:themeColor="text1"/>
        </w:rPr>
        <w:fldChar w:fldCharType="begin"/>
      </w:r>
      <w:r w:rsidRPr="00CD3520">
        <w:rPr>
          <w:bCs/>
          <w:color w:val="000000" w:themeColor="text1"/>
        </w:rPr>
        <w:instrText xml:space="preserve"> SEQ Tabla \* ARABIC </w:instrText>
      </w:r>
      <w:r w:rsidRPr="00CD3520">
        <w:rPr>
          <w:bCs/>
          <w:color w:val="000000" w:themeColor="text1"/>
        </w:rPr>
        <w:fldChar w:fldCharType="separate"/>
      </w:r>
      <w:r w:rsidR="000237F2">
        <w:rPr>
          <w:bCs/>
          <w:noProof/>
          <w:color w:val="000000" w:themeColor="text1"/>
        </w:rPr>
        <w:t>4</w:t>
      </w:r>
      <w:r w:rsidRPr="00CD3520">
        <w:rPr>
          <w:bCs/>
          <w:color w:val="000000" w:themeColor="text1"/>
        </w:rPr>
        <w:fldChar w:fldCharType="end"/>
      </w:r>
      <w:r w:rsidRPr="00CD3520">
        <w:rPr>
          <w:color w:val="000000" w:themeColor="text1"/>
        </w:rPr>
        <w:t xml:space="preserve"> Definición de Actividades Económicas en Ecuador</w:t>
      </w:r>
      <w:bookmarkEnd w:id="202"/>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417"/>
        <w:gridCol w:w="7643"/>
      </w:tblGrid>
      <w:tr w:rsidR="00881F30" w:rsidRPr="00881F30" w14:paraId="4336159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286DF49" w14:textId="77777777" w:rsidR="00B55A6B"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CODIGO_</w:t>
            </w:r>
          </w:p>
          <w:p w14:paraId="002B72D1" w14:textId="0829469E"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SECTOR_N1</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DE05BFF"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DESCRIPCION</w:t>
            </w:r>
          </w:p>
        </w:tc>
      </w:tr>
      <w:tr w:rsidR="00881F30" w:rsidRPr="00881F30" w14:paraId="19D7393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CE6FC7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46FA34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AGRICULTURA, GANADERÍA,  SILVICULTURA Y PESCA.</w:t>
            </w:r>
          </w:p>
        </w:tc>
      </w:tr>
      <w:tr w:rsidR="00881F30" w:rsidRPr="00881F30" w14:paraId="1E1054F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0BB318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B</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867B82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EXPLOTACIÓN DE MINAS Y CANTERAS.</w:t>
            </w:r>
          </w:p>
        </w:tc>
      </w:tr>
      <w:tr w:rsidR="00881F30" w:rsidRPr="00881F30" w14:paraId="10E9AE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3981BF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D7587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INDUSTRIAS MANUFACTURERAS.</w:t>
            </w:r>
          </w:p>
        </w:tc>
      </w:tr>
      <w:tr w:rsidR="00881F30" w:rsidRPr="00881F30" w14:paraId="7485055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FCB06F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D</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AD690FC"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SUMINISTRO DE ELECTRICIDAD, GAS, VAPOR Y AIRE ACONDICIONADO.</w:t>
            </w:r>
          </w:p>
        </w:tc>
      </w:tr>
      <w:tr w:rsidR="00881F30" w:rsidRPr="00881F30" w14:paraId="623E37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2B974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95663C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DISTRIBUCIÓN DE AGUA; ALCANTARILLADO, GESTIÓN DE DESECHOS Y ACTIVIDADES DE SANEAMIENTO.</w:t>
            </w:r>
          </w:p>
        </w:tc>
      </w:tr>
      <w:tr w:rsidR="00881F30" w:rsidRPr="00881F30" w14:paraId="2D4F871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7D6FB6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F</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D76B0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CONSTRUCCIÓN.</w:t>
            </w:r>
          </w:p>
        </w:tc>
      </w:tr>
      <w:tr w:rsidR="00881F30" w:rsidRPr="00881F30" w14:paraId="3158F7FF"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EFDE0B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G</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CA3574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COMERCIO AL POR MAYOR Y AL POR MENOR; REPARACIÓN DE VEHÍCULOS AUTOMOTORES Y MOTOCICLETAS.</w:t>
            </w:r>
          </w:p>
        </w:tc>
      </w:tr>
      <w:tr w:rsidR="00881F30" w:rsidRPr="00881F30" w14:paraId="6D4C3335"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D2EAF0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H</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2FC8A2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TRANSPORTE Y ALMACENAMIENTO.</w:t>
            </w:r>
          </w:p>
        </w:tc>
      </w:tr>
      <w:tr w:rsidR="00881F30" w:rsidRPr="00881F30" w14:paraId="2E3C9C81"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F5577E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CE6D31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ALOJAMIENTO Y DE SERVICIO DE COMIDAS.</w:t>
            </w:r>
          </w:p>
        </w:tc>
      </w:tr>
      <w:tr w:rsidR="00881F30" w:rsidRPr="00881F30" w14:paraId="3DAC90F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64CCC7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J</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B4CD5A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INFORMACIÓN Y COMUNICACIÓN.</w:t>
            </w:r>
          </w:p>
        </w:tc>
      </w:tr>
      <w:tr w:rsidR="00881F30" w:rsidRPr="00881F30" w14:paraId="2190F56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0429A9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K</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6316F8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FINANCIERAS Y DE SEGUROS.</w:t>
            </w:r>
          </w:p>
        </w:tc>
      </w:tr>
      <w:tr w:rsidR="00881F30" w:rsidRPr="00881F30" w14:paraId="5C89A20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24067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L</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E1952C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ACTIVIDADES INMOBILIARIAS.</w:t>
            </w:r>
          </w:p>
        </w:tc>
      </w:tr>
      <w:tr w:rsidR="00881F30" w:rsidRPr="00881F30" w14:paraId="7A231AF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71A3C5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88AB5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PROFESIONALES, CIENTÍFICAS Y TÉCNICAS.</w:t>
            </w:r>
          </w:p>
        </w:tc>
      </w:tr>
      <w:tr w:rsidR="00881F30" w:rsidRPr="00881F30" w14:paraId="62D10EB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FCEBCE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N</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931492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SERVICIOS ADMINISTRATIVOS Y DE APOYO.</w:t>
            </w:r>
          </w:p>
        </w:tc>
      </w:tr>
      <w:tr w:rsidR="00881F30" w:rsidRPr="00881F30" w14:paraId="7517D66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92EC5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24B12A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ADMINISTRACIÓN PÚBLICA Y DEFENSA; PLANES DE SEGURIDAD SOCIAL DE AFILIACIÓN OBLIGATORIA.</w:t>
            </w:r>
          </w:p>
        </w:tc>
      </w:tr>
      <w:tr w:rsidR="00881F30" w:rsidRPr="00881F30" w14:paraId="5946C3DD"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8914A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BEAC9A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ENSEÑANZA.</w:t>
            </w:r>
          </w:p>
        </w:tc>
      </w:tr>
      <w:tr w:rsidR="00881F30" w:rsidRPr="00881F30" w14:paraId="712A9C18"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D4D7F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Q</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26E010A"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ATENCIÓN DE LA SALUD HUMANA Y DE ASISTENCIA SOCIAL.</w:t>
            </w:r>
          </w:p>
        </w:tc>
      </w:tr>
      <w:tr w:rsidR="00881F30" w:rsidRPr="00881F30" w14:paraId="7363CC5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B33F2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R</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98A8D8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ARTES, ENTRETENIMIENTO Y RECREACIÓN.</w:t>
            </w:r>
          </w:p>
        </w:tc>
      </w:tr>
      <w:tr w:rsidR="00881F30" w:rsidRPr="00881F30" w14:paraId="76DA824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6A2A8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922607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OTRAS ACTIVIDADES DE SERVICIOS.</w:t>
            </w:r>
          </w:p>
        </w:tc>
      </w:tr>
      <w:tr w:rsidR="00881F30" w:rsidRPr="00881F30" w14:paraId="3DCE2F8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7C5A71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A87646"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LOS HOGARES COMO EMPLEADORES; ACTIVIDADES NO DIFERENCIADAS DE LOS HOGARES COMO PRODUCTORES DE BIENES Y SERVICIOS PARA USO PROPIO.</w:t>
            </w:r>
          </w:p>
        </w:tc>
      </w:tr>
      <w:tr w:rsidR="00881F30" w:rsidRPr="00881F30" w14:paraId="4ABD0E5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0113B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U</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65D777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ORGANIZACIONES Y ÓRGANOS EXTRATERRITORIALES.</w:t>
            </w:r>
          </w:p>
        </w:tc>
      </w:tr>
      <w:tr w:rsidR="00881F30" w:rsidRPr="00881F30" w14:paraId="63D9801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DBC79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785D21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SIN ACTIVIDAD ECONOMICA – CIIU</w:t>
            </w:r>
          </w:p>
        </w:tc>
      </w:tr>
      <w:tr w:rsidR="00881F30" w:rsidRPr="00881F30" w14:paraId="1D09CEC3"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13D3F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W</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5B85E6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PRIVADO</w:t>
            </w:r>
          </w:p>
        </w:tc>
      </w:tr>
      <w:tr w:rsidR="003C134C" w:rsidRPr="00881F30" w14:paraId="412BE59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C4DDD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X</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23D9FE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PUBLICO</w:t>
            </w:r>
          </w:p>
        </w:tc>
      </w:tr>
    </w:tbl>
    <w:p w14:paraId="4C12A957" w14:textId="77777777" w:rsidR="003C134C" w:rsidRPr="00881F30" w:rsidRDefault="003C134C">
      <w:pPr>
        <w:rPr>
          <w:color w:val="000000" w:themeColor="text1"/>
        </w:rPr>
      </w:pPr>
    </w:p>
    <w:p w14:paraId="7E254814" w14:textId="4C24531C" w:rsidR="007E05C3" w:rsidRPr="00881F30" w:rsidRDefault="007E05C3" w:rsidP="007E05C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 xml:space="preserve">Adaptado a partir de la tabla original publicada por el </w:t>
      </w:r>
      <w:r w:rsidR="004B313F" w:rsidRPr="00881F30">
        <w:rPr>
          <w:rFonts w:eastAsiaTheme="majorEastAsia" w:cs="Arial"/>
          <w:bCs/>
          <w:color w:val="000000" w:themeColor="text1"/>
          <w:sz w:val="18"/>
          <w:szCs w:val="18"/>
        </w:rPr>
        <w:t>INEC</w:t>
      </w:r>
    </w:p>
    <w:p w14:paraId="02F75B41" w14:textId="77777777" w:rsidR="003C134C" w:rsidRPr="00881F30" w:rsidRDefault="003C134C">
      <w:pPr>
        <w:rPr>
          <w:color w:val="000000" w:themeColor="text1"/>
        </w:rPr>
      </w:pPr>
    </w:p>
    <w:p w14:paraId="66748EA0" w14:textId="77777777" w:rsidR="003C134C" w:rsidRPr="00881F30" w:rsidRDefault="00416DCB">
      <w:pPr>
        <w:pStyle w:val="Ttulo3"/>
        <w:rPr>
          <w:color w:val="000000" w:themeColor="text1"/>
        </w:rPr>
      </w:pPr>
      <w:bookmarkStart w:id="203" w:name="_Toc105754808"/>
      <w:r w:rsidRPr="00B12543">
        <w:rPr>
          <w:rFonts w:eastAsia="Times New Roman" w:cs="TeXGyreTermes-Regular"/>
          <w:color w:val="000000" w:themeColor="text1"/>
          <w:lang w:val="es-ES" w:eastAsia="es-ES"/>
        </w:rPr>
        <w:t>4.1.2 Importación de Datos Históricos</w:t>
      </w:r>
      <w:bookmarkEnd w:id="203"/>
    </w:p>
    <w:p w14:paraId="75AB46F0" w14:textId="6AF96CEF" w:rsidR="00750AEA"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Para la importación de datos históricos dentro de una base de datos NoSQL así como la subsecuente persistencia de datos a detalle autogenerados y la reportería en tiempo real se hace uso de ELK (ElasticSeach- LogStash- Kibana</w:t>
      </w:r>
      <w:r w:rsidR="00750AEA">
        <w:rPr>
          <w:rFonts w:eastAsia="Times New Roman" w:cs="TeXGyreTermes-Regular"/>
          <w:color w:val="000000" w:themeColor="text1"/>
          <w:lang w:val="es-ES" w:eastAsia="es-ES"/>
        </w:rPr>
        <w:t>). Para su instalación y confi</w:t>
      </w:r>
      <w:r w:rsidR="00465289">
        <w:rPr>
          <w:rFonts w:eastAsia="Times New Roman" w:cs="TeXGyreTermes-Regular"/>
          <w:color w:val="000000" w:themeColor="text1"/>
          <w:lang w:val="es-ES" w:eastAsia="es-ES"/>
        </w:rPr>
        <w:t xml:space="preserve">guración se adjunta el </w:t>
      </w:r>
      <w:r w:rsidR="0090799E">
        <w:rPr>
          <w:rFonts w:eastAsia="Times New Roman" w:cs="TeXGyreTermes-Regular"/>
          <w:color w:val="000000" w:themeColor="text1"/>
          <w:lang w:val="es-ES" w:eastAsia="es-ES"/>
        </w:rPr>
        <w:t>Anexo II</w:t>
      </w:r>
      <w:r>
        <w:rPr>
          <w:rFonts w:eastAsia="Times New Roman" w:cs="TeXGyreTermes-Regular"/>
          <w:color w:val="000000" w:themeColor="text1"/>
          <w:lang w:val="es-ES" w:eastAsia="es-ES"/>
        </w:rPr>
        <w:t xml:space="preserve">. </w:t>
      </w:r>
    </w:p>
    <w:p w14:paraId="3BCE0ABC" w14:textId="0BF29E30" w:rsidR="00B12543"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En esta sección corresponde la creación de un índice en ElasticSearch que representa una tabla, la importación de los datos históricos (archivos .csv) de las declaraciones del periodo 2020-2021 mediante LogStash y una representación gráfica con Kibana que despliegue un resumen sobre los datos cargados.</w:t>
      </w:r>
    </w:p>
    <w:p w14:paraId="0A3A4AB7" w14:textId="77F1F511" w:rsidR="00E4027C" w:rsidRPr="00140A21" w:rsidRDefault="00140A21" w:rsidP="00EF4B32">
      <w:pPr>
        <w:pStyle w:val="Prrafodelista"/>
        <w:numPr>
          <w:ilvl w:val="0"/>
          <w:numId w:val="29"/>
        </w:numPr>
        <w:rPr>
          <w:rFonts w:eastAsia="Times New Roman" w:cs="TeXGyreTermes-Regular"/>
          <w:b/>
          <w:color w:val="000000" w:themeColor="text1"/>
          <w:lang w:eastAsia="es-ES"/>
        </w:rPr>
      </w:pPr>
      <w:r w:rsidRPr="00140A21">
        <w:rPr>
          <w:rFonts w:eastAsia="Times New Roman" w:cs="TeXGyreTermes-Regular"/>
          <w:b/>
          <w:color w:val="000000" w:themeColor="text1"/>
          <w:lang w:eastAsia="es-ES"/>
        </w:rPr>
        <w:t xml:space="preserve">CREACIÓN DE ÍNDICE </w:t>
      </w:r>
    </w:p>
    <w:p w14:paraId="4CAEDC06" w14:textId="4A85E6E8" w:rsidR="00E4027C" w:rsidRDefault="00E4027C">
      <w:pPr>
        <w:rPr>
          <w:rFonts w:eastAsia="Times New Roman" w:cs="TeXGyreTermes-Regular"/>
          <w:color w:val="000000" w:themeColor="text1"/>
          <w:lang w:val="es-ES" w:eastAsia="es-ES"/>
        </w:rPr>
      </w:pPr>
      <w:r>
        <w:rPr>
          <w:rFonts w:eastAsia="Times New Roman" w:cs="TeXGyreTermes-Regular"/>
          <w:color w:val="000000" w:themeColor="text1"/>
          <w:lang w:val="es-ES" w:eastAsia="es-ES"/>
        </w:rPr>
        <w:t>La creación del índice que almacenará los datos de declaraciones es a través de conjuntos clave: valor</w:t>
      </w:r>
      <w:r w:rsidR="00465289">
        <w:rPr>
          <w:rFonts w:eastAsia="Times New Roman" w:cs="TeXGyreTermes-Regular"/>
          <w:color w:val="000000" w:themeColor="text1"/>
          <w:lang w:val="es-ES" w:eastAsia="es-ES"/>
        </w:rPr>
        <w:t xml:space="preserve"> en formato json</w:t>
      </w:r>
      <w:r>
        <w:rPr>
          <w:rFonts w:eastAsia="Times New Roman" w:cs="TeXGyreTermes-Regular"/>
          <w:color w:val="000000" w:themeColor="text1"/>
          <w:lang w:val="es-ES" w:eastAsia="es-ES"/>
        </w:rPr>
        <w:t xml:space="preserve"> con información sobre:</w:t>
      </w:r>
    </w:p>
    <w:p w14:paraId="72F053EB" w14:textId="26C744E1" w:rsidR="00E4027C" w:rsidRPr="00E4027C" w:rsidRDefault="00E4027C" w:rsidP="00EF4B32">
      <w:pPr>
        <w:pStyle w:val="Prrafodelista"/>
        <w:numPr>
          <w:ilvl w:val="0"/>
          <w:numId w:val="28"/>
        </w:numPr>
        <w:rPr>
          <w:rFonts w:eastAsia="Times New Roman" w:cs="TeXGyreTermes-Regular"/>
          <w:b/>
          <w:color w:val="000000" w:themeColor="text1"/>
          <w:lang w:eastAsia="es-ES"/>
        </w:rPr>
      </w:pPr>
      <w:r>
        <w:rPr>
          <w:rFonts w:eastAsia="Times New Roman" w:cs="TeXGyreTermes-Regular"/>
          <w:b/>
          <w:color w:val="000000" w:themeColor="text1"/>
          <w:lang w:eastAsia="es-ES"/>
        </w:rPr>
        <w:t xml:space="preserve">Metadata “_meta_”: </w:t>
      </w:r>
      <w:r>
        <w:rPr>
          <w:rFonts w:eastAsia="Times New Roman" w:cs="TeXGyreTermes-Regular"/>
          <w:color w:val="000000" w:themeColor="text1"/>
          <w:lang w:eastAsia="es-ES"/>
        </w:rPr>
        <w:t xml:space="preserve"> Metadatos sobre el índice a crear, el autor</w:t>
      </w:r>
      <w:r w:rsidR="00D6574D">
        <w:rPr>
          <w:rFonts w:eastAsia="Times New Roman" w:cs="TeXGyreTermes-Regular"/>
          <w:color w:val="000000" w:themeColor="text1"/>
          <w:lang w:eastAsia="es-ES"/>
        </w:rPr>
        <w:t xml:space="preserve">, e/o. </w:t>
      </w:r>
    </w:p>
    <w:p w14:paraId="479B8CCF" w14:textId="45AA3565" w:rsidR="00E4027C" w:rsidRPr="00D6574D" w:rsidRDefault="00E4027C" w:rsidP="00EF4B32">
      <w:pPr>
        <w:pStyle w:val="Prrafodelista"/>
        <w:numPr>
          <w:ilvl w:val="0"/>
          <w:numId w:val="28"/>
        </w:numPr>
        <w:spacing w:line="360" w:lineRule="auto"/>
        <w:rPr>
          <w:rFonts w:eastAsia="Times New Roman" w:cs="TeXGyreTermes-Regular"/>
          <w:b/>
          <w:color w:val="000000" w:themeColor="text1"/>
          <w:lang w:eastAsia="es-ES"/>
        </w:rPr>
      </w:pPr>
      <w:r>
        <w:rPr>
          <w:rFonts w:eastAsia="Times New Roman" w:cs="TeXGyreTermes-Regular"/>
          <w:b/>
          <w:color w:val="000000" w:themeColor="text1"/>
          <w:lang w:eastAsia="es-ES"/>
        </w:rPr>
        <w:lastRenderedPageBreak/>
        <w:t xml:space="preserve">Campos “properties”:  </w:t>
      </w:r>
      <w:r>
        <w:rPr>
          <w:rFonts w:eastAsia="Times New Roman" w:cs="TeXGyreTermes-Regular"/>
          <w:color w:val="000000" w:themeColor="text1"/>
          <w:lang w:eastAsia="es-ES"/>
        </w:rPr>
        <w:t xml:space="preserve"> Campos que constituyen el índice, con el nombre y el tipo; para el índice declaraciones se tiene campos tipo keyword y long, que representan datos de tipo alfanumérico y numérico decimal respectivamente.</w:t>
      </w:r>
    </w:p>
    <w:p w14:paraId="2DCF2C60" w14:textId="5CEE3AD4" w:rsidR="00D6574D" w:rsidRPr="00E4027C" w:rsidRDefault="00D6574D" w:rsidP="00EF4B32">
      <w:pPr>
        <w:pStyle w:val="Prrafodelista"/>
        <w:numPr>
          <w:ilvl w:val="0"/>
          <w:numId w:val="28"/>
        </w:numPr>
        <w:spacing w:line="360" w:lineRule="auto"/>
        <w:jc w:val="both"/>
        <w:rPr>
          <w:rFonts w:eastAsia="Times New Roman" w:cs="TeXGyreTermes-Regular"/>
          <w:b/>
          <w:color w:val="000000" w:themeColor="text1"/>
          <w:lang w:eastAsia="es-ES"/>
        </w:rPr>
      </w:pPr>
      <w:r>
        <w:rPr>
          <w:rFonts w:eastAsia="Times New Roman" w:cs="TeXGyreTermes-Regular"/>
          <w:b/>
          <w:color w:val="000000" w:themeColor="text1"/>
          <w:lang w:eastAsia="es-ES"/>
        </w:rPr>
        <w:t xml:space="preserve">_id: </w:t>
      </w:r>
      <w:r>
        <w:rPr>
          <w:rFonts w:eastAsia="Times New Roman" w:cs="TeXGyreTermes-Regular"/>
          <w:bCs/>
          <w:color w:val="000000" w:themeColor="text1"/>
          <w:lang w:eastAsia="es-ES"/>
        </w:rPr>
        <w:t>El _id representa un identificador único (clave primaria) del registro cuyo valor en este caso es autogenerado.</w:t>
      </w:r>
    </w:p>
    <w:p w14:paraId="2DFF3B7D" w14:textId="38330240" w:rsidR="00E4027C" w:rsidRPr="00140A21" w:rsidRDefault="00E4027C" w:rsidP="00140A21">
      <w:pPr>
        <w:rPr>
          <w:rFonts w:eastAsia="Times New Roman" w:cs="TeXGyreTermes-Regular"/>
          <w:color w:val="000000" w:themeColor="text1"/>
          <w:lang w:eastAsia="es-ES"/>
        </w:rPr>
      </w:pPr>
      <w:r>
        <w:rPr>
          <w:rFonts w:eastAsia="Times New Roman" w:cs="TeXGyreTermes-Regular"/>
          <w:color w:val="000000" w:themeColor="text1"/>
          <w:lang w:eastAsia="es-ES"/>
        </w:rPr>
        <w:t xml:space="preserve">El índice será creado con la sentencia put /declaraciones cuya estructura se definirá dentro de </w:t>
      </w:r>
      <w:r w:rsidR="00140A21">
        <w:rPr>
          <w:rFonts w:eastAsia="Times New Roman" w:cs="TeXGyreTermes-Regular"/>
          <w:color w:val="000000" w:themeColor="text1"/>
          <w:lang w:eastAsia="es-ES"/>
        </w:rPr>
        <w:t xml:space="preserve">la etiqueta </w:t>
      </w:r>
      <w:r w:rsidR="00140A21" w:rsidRPr="00140A21">
        <w:rPr>
          <w:rFonts w:eastAsia="Times New Roman" w:cs="TeXGyreTermes-Regular"/>
          <w:b/>
          <w:color w:val="000000" w:themeColor="text1"/>
          <w:lang w:eastAsia="es-ES"/>
        </w:rPr>
        <w:t>mappings</w:t>
      </w:r>
      <w:r w:rsidR="00140A21">
        <w:rPr>
          <w:rFonts w:eastAsia="Times New Roman" w:cs="TeXGyreTermes-Regular"/>
          <w:color w:val="000000" w:themeColor="text1"/>
          <w:lang w:eastAsia="es-ES"/>
        </w:rPr>
        <w:t>:</w:t>
      </w:r>
    </w:p>
    <w:p w14:paraId="2C97B34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put /declaraciones</w:t>
      </w:r>
    </w:p>
    <w:p w14:paraId="52C4D1C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B0A13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"mappings" : {</w:t>
      </w:r>
    </w:p>
    <w:p w14:paraId="0A25F10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"_meta" : {</w:t>
      </w:r>
    </w:p>
    <w:p w14:paraId="6C9D8EC2" w14:textId="70ECAD8A"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"created_by" : "</w:t>
      </w:r>
      <w:r>
        <w:rPr>
          <w:rFonts w:ascii="Consolas" w:eastAsia="Times New Roman" w:hAnsi="Consolas" w:cs="Arial"/>
          <w:color w:val="000000" w:themeColor="text1"/>
          <w:sz w:val="20"/>
          <w:szCs w:val="20"/>
          <w:lang w:val="en-US" w:eastAsia="es-ES"/>
        </w:rPr>
        <w:t>Byron Del Pino</w:t>
      </w:r>
      <w:r w:rsidRPr="00461A2F">
        <w:rPr>
          <w:rFonts w:ascii="Consolas" w:eastAsia="Times New Roman" w:hAnsi="Consolas" w:cs="Arial"/>
          <w:color w:val="000000" w:themeColor="text1"/>
          <w:sz w:val="20"/>
          <w:szCs w:val="20"/>
          <w:lang w:val="en-US" w:eastAsia="es-ES"/>
        </w:rPr>
        <w:t>"</w:t>
      </w:r>
    </w:p>
    <w:p w14:paraId="737A9F2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38DD4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"properties" : {</w:t>
      </w:r>
    </w:p>
    <w:p w14:paraId="1A8EEB7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"ANIO" : {</w:t>
      </w:r>
    </w:p>
    <w:p w14:paraId="77EB8D1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229198C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69F054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"MES" : {</w:t>
      </w:r>
    </w:p>
    <w:p w14:paraId="5D9944D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5BF3993E"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B4AB9E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"CODIGO_SECTOR_N1" : {</w:t>
      </w:r>
    </w:p>
    <w:p w14:paraId="6CCA158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FA9A521"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A30B3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"PROVINCIA" : {</w:t>
      </w:r>
    </w:p>
    <w:p w14:paraId="496FF23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66ABB07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9CF36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"CANTON" : {</w:t>
      </w:r>
    </w:p>
    <w:p w14:paraId="1732CF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34F18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5C6BA66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"VENTAS_NETAS_12" : {</w:t>
      </w:r>
    </w:p>
    <w:p w14:paraId="28DC080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C2CAE0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791C8F2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"VENTAS_NETAS_0" : {</w:t>
      </w:r>
    </w:p>
    <w:p w14:paraId="57AC410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06487BFF"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eastAsia="es-ES"/>
        </w:rPr>
        <w:t>}</w:t>
      </w:r>
    </w:p>
    <w:p w14:paraId="25C9AB2C"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eastAsia="es-ES"/>
        </w:rPr>
        <w:t xml:space="preserve">        ,"EXPORTACIONES" : {</w:t>
      </w:r>
    </w:p>
    <w:p w14:paraId="44B8800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eastAsia="es-ES"/>
        </w:rPr>
        <w:t xml:space="preserve">          </w:t>
      </w:r>
      <w:r w:rsidRPr="0044370A">
        <w:rPr>
          <w:rFonts w:ascii="Consolas" w:eastAsia="Times New Roman" w:hAnsi="Consolas" w:cs="Arial"/>
          <w:color w:val="000000" w:themeColor="text1"/>
          <w:sz w:val="20"/>
          <w:szCs w:val="20"/>
          <w:lang w:val="en-US" w:eastAsia="es-ES"/>
        </w:rPr>
        <w:t>"type" : "float"</w:t>
      </w:r>
    </w:p>
    <w:p w14:paraId="7514DD4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lastRenderedPageBreak/>
        <w:t xml:space="preserve">        },</w:t>
      </w:r>
    </w:p>
    <w:p w14:paraId="3C7A6209"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"COMPRAS_NETAS_12" : {</w:t>
      </w:r>
    </w:p>
    <w:p w14:paraId="3E0FBA6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w:t>
      </w:r>
      <w:r w:rsidRPr="00461A2F">
        <w:rPr>
          <w:rFonts w:ascii="Consolas" w:eastAsia="Times New Roman" w:hAnsi="Consolas" w:cs="Arial"/>
          <w:color w:val="000000" w:themeColor="text1"/>
          <w:sz w:val="20"/>
          <w:szCs w:val="20"/>
          <w:lang w:val="en-US" w:eastAsia="es-ES"/>
        </w:rPr>
        <w:t>"type" : "float"</w:t>
      </w:r>
    </w:p>
    <w:p w14:paraId="7C6DDD2C"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1DCADB32"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"COMPRAS_NETAS_0" : {</w:t>
      </w:r>
    </w:p>
    <w:p w14:paraId="0A47CA89"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"type" : "float"</w:t>
      </w:r>
    </w:p>
    <w:p w14:paraId="7F31942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
    <w:p w14:paraId="2C0E7B35"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"IMPORTACIONES" : {</w:t>
      </w:r>
    </w:p>
    <w:p w14:paraId="429979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val="en-US" w:eastAsia="es-ES"/>
        </w:rPr>
        <w:t>"type" : "float"</w:t>
      </w:r>
    </w:p>
    <w:p w14:paraId="14DC7D2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9BAA65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"COMPRAS_RISE" : {</w:t>
      </w:r>
    </w:p>
    <w:p w14:paraId="388D7CD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26FB981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D060BC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"TOTAL_COMPRAS" : {</w:t>
      </w:r>
    </w:p>
    <w:p w14:paraId="0BFEF3A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4ED68B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7BF6AB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"TOTAL_VENTAS" : {</w:t>
      </w:r>
    </w:p>
    <w:p w14:paraId="256E678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78710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339658E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9DDF41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E992C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00A24555" w14:textId="15B0011C" w:rsidR="006750D5" w:rsidRPr="00461A2F" w:rsidRDefault="00461A2F" w:rsidP="00461A2F">
      <w:pPr>
        <w:spacing w:after="0"/>
        <w:rPr>
          <w:rFonts w:ascii="Consolas" w:eastAsia="Times New Roman" w:hAnsi="Consolas" w:cs="Arial"/>
          <w:b/>
          <w:color w:val="000000" w:themeColor="text1"/>
          <w:sz w:val="20"/>
          <w:szCs w:val="20"/>
          <w:lang w:val="es-ES" w:eastAsia="es-ES"/>
        </w:rPr>
      </w:pPr>
      <w:r w:rsidRPr="00461A2F">
        <w:rPr>
          <w:rFonts w:ascii="Consolas" w:eastAsia="Times New Roman" w:hAnsi="Consolas" w:cs="Arial"/>
          <w:color w:val="000000" w:themeColor="text1"/>
          <w:sz w:val="20"/>
          <w:szCs w:val="20"/>
          <w:lang w:val="en-US" w:eastAsia="es-ES"/>
        </w:rPr>
        <w:t>}</w:t>
      </w:r>
    </w:p>
    <w:p w14:paraId="1C6DD645" w14:textId="77777777" w:rsidR="00E92E4E" w:rsidRPr="006750D5" w:rsidRDefault="00E92E4E" w:rsidP="00B12543">
      <w:pPr>
        <w:spacing w:line="240" w:lineRule="auto"/>
        <w:rPr>
          <w:rFonts w:ascii="Consolas" w:eastAsia="Times New Roman" w:hAnsi="Consolas" w:cs="Arial"/>
          <w:b/>
          <w:color w:val="000000" w:themeColor="text1"/>
          <w:sz w:val="20"/>
          <w:szCs w:val="20"/>
          <w:lang w:val="es-ES" w:eastAsia="es-ES"/>
        </w:rPr>
      </w:pPr>
    </w:p>
    <w:p w14:paraId="124661D4" w14:textId="411C2F53" w:rsidR="00140A21" w:rsidRPr="005321E6" w:rsidRDefault="006750D5" w:rsidP="00EF4B32">
      <w:pPr>
        <w:pStyle w:val="Prrafodelista"/>
        <w:numPr>
          <w:ilvl w:val="0"/>
          <w:numId w:val="29"/>
        </w:numPr>
        <w:spacing w:line="240" w:lineRule="auto"/>
        <w:rPr>
          <w:rFonts w:eastAsia="Times New Roman" w:cs="Arial"/>
          <w:b/>
          <w:color w:val="000000" w:themeColor="text1"/>
          <w:lang w:eastAsia="es-ES"/>
        </w:rPr>
      </w:pPr>
      <w:r w:rsidRPr="005321E6">
        <w:rPr>
          <w:rFonts w:eastAsia="Times New Roman" w:cs="Arial"/>
          <w:b/>
          <w:color w:val="000000" w:themeColor="text1"/>
          <w:lang w:eastAsia="es-ES"/>
        </w:rPr>
        <w:t>CARGA DE DATOS CON LOGSTASH</w:t>
      </w:r>
    </w:p>
    <w:p w14:paraId="71504935" w14:textId="635CEE62" w:rsidR="006750D5" w:rsidRDefault="006750D5" w:rsidP="006750D5">
      <w:pPr>
        <w:rPr>
          <w:rFonts w:eastAsia="Times New Roman" w:cs="TeXGyreTermes-Regular"/>
          <w:color w:val="000000" w:themeColor="text1"/>
          <w:lang w:eastAsia="es-ES"/>
        </w:rPr>
      </w:pPr>
      <w:r>
        <w:rPr>
          <w:rFonts w:eastAsia="Times New Roman" w:cs="TeXGyreTermes-Regular"/>
          <w:color w:val="000000" w:themeColor="text1"/>
          <w:lang w:eastAsia="es-ES"/>
        </w:rPr>
        <w:t>LogStash permite la conexión a múltiples fuentes de datos, entre ellos destaca la creación de procesos de Extracción, Transformación y Carga (ETL) de datos almacenados en b</w:t>
      </w:r>
      <w:r w:rsidR="00763CF0">
        <w:rPr>
          <w:rFonts w:eastAsia="Times New Roman" w:cs="TeXGyreTermes-Regular"/>
          <w:color w:val="000000" w:themeColor="text1"/>
          <w:lang w:eastAsia="es-ES"/>
        </w:rPr>
        <w:t xml:space="preserve">ases de datos, ficheros planos, </w:t>
      </w:r>
      <w:r w:rsidR="00D131F3">
        <w:rPr>
          <w:rFonts w:eastAsia="Times New Roman" w:cs="TeXGyreTermes-Regular"/>
          <w:color w:val="000000" w:themeColor="text1"/>
          <w:lang w:eastAsia="es-ES"/>
        </w:rPr>
        <w:t xml:space="preserve">.json, e/o. </w:t>
      </w:r>
    </w:p>
    <w:p w14:paraId="40D84A02" w14:textId="6020A705" w:rsidR="00D131F3" w:rsidRDefault="00D131F3" w:rsidP="006750D5">
      <w:pPr>
        <w:rPr>
          <w:rFonts w:eastAsia="Times New Roman" w:cs="TeXGyreTermes-Regular"/>
          <w:color w:val="000000" w:themeColor="text1"/>
          <w:lang w:eastAsia="es-ES"/>
        </w:rPr>
      </w:pPr>
      <w:r>
        <w:rPr>
          <w:rFonts w:eastAsia="Times New Roman" w:cs="TeXGyreTermes-Regular"/>
          <w:color w:val="000000" w:themeColor="text1"/>
          <w:lang w:eastAsia="es-ES"/>
        </w:rPr>
        <w:t xml:space="preserve">Para </w:t>
      </w:r>
      <w:r w:rsidR="00763CF0">
        <w:rPr>
          <w:rFonts w:eastAsia="Times New Roman" w:cs="TeXGyreTermes-Regular"/>
          <w:color w:val="000000" w:themeColor="text1"/>
          <w:lang w:eastAsia="es-ES"/>
        </w:rPr>
        <w:t xml:space="preserve">la </w:t>
      </w:r>
      <w:r>
        <w:rPr>
          <w:rFonts w:eastAsia="Times New Roman" w:cs="TeXGyreTermes-Regular"/>
          <w:color w:val="000000" w:themeColor="text1"/>
          <w:lang w:eastAsia="es-ES"/>
        </w:rPr>
        <w:t xml:space="preserve">carga de datos de los archivos: </w:t>
      </w:r>
      <w:r w:rsidRPr="00D131F3">
        <w:rPr>
          <w:rFonts w:eastAsia="Times New Roman" w:cs="TeXGyreTermes-Regular"/>
          <w:color w:val="000000" w:themeColor="text1"/>
          <w:lang w:eastAsia="es-ES"/>
        </w:rPr>
        <w:t>sri_ventas_2020</w:t>
      </w:r>
      <w:r>
        <w:rPr>
          <w:rFonts w:eastAsia="Times New Roman" w:cs="TeXGyreTermes-Regular"/>
          <w:color w:val="000000" w:themeColor="text1"/>
          <w:lang w:eastAsia="es-ES"/>
        </w:rPr>
        <w:t>.csv y sri_ventas_2021 se ejecutaron las siguientes acciones:</w:t>
      </w:r>
    </w:p>
    <w:p w14:paraId="4CF61CA6" w14:textId="5061B0AE" w:rsidR="00D131F3" w:rsidRDefault="00D131F3" w:rsidP="00D131F3">
      <w:pPr>
        <w:rPr>
          <w:rFonts w:eastAsia="Times New Roman" w:cs="TeXGyreTermes-Regular"/>
          <w:color w:val="000000" w:themeColor="text1"/>
          <w:lang w:eastAsia="es-ES"/>
        </w:rPr>
      </w:pPr>
      <w:r w:rsidRPr="00D131F3">
        <w:rPr>
          <w:rFonts w:eastAsia="Times New Roman" w:cs="TeXGyreTermes-Regular"/>
          <w:b/>
          <w:color w:val="000000" w:themeColor="text1"/>
          <w:lang w:eastAsia="es-ES"/>
        </w:rPr>
        <w:t xml:space="preserve">Configuración archivos de carga: </w:t>
      </w:r>
      <w:r w:rsidRPr="00D131F3">
        <w:rPr>
          <w:rFonts w:eastAsia="Times New Roman" w:cs="TeXGyreTermes-Regular"/>
          <w:color w:val="000000" w:themeColor="text1"/>
          <w:lang w:eastAsia="es-ES"/>
        </w:rPr>
        <w:t xml:space="preserve"> Se crearon dos archivos .</w:t>
      </w:r>
      <w:r w:rsidR="00AB089D">
        <w:rPr>
          <w:rFonts w:eastAsia="Times New Roman" w:cs="TeXGyreTermes-Regular"/>
          <w:color w:val="000000" w:themeColor="text1"/>
          <w:lang w:eastAsia="es-ES"/>
        </w:rPr>
        <w:t>conf</w:t>
      </w:r>
      <w:r w:rsidRPr="00D131F3">
        <w:rPr>
          <w:rFonts w:eastAsia="Times New Roman" w:cs="TeXGyreTermes-Regular"/>
          <w:color w:val="000000" w:themeColor="text1"/>
          <w:lang w:eastAsia="es-ES"/>
        </w:rPr>
        <w:t xml:space="preserve"> que contiene parámetros de configuración sobre la fuente de datos</w:t>
      </w:r>
      <w:r w:rsidR="007406F8">
        <w:rPr>
          <w:rFonts w:eastAsia="Times New Roman" w:cs="TeXGyreTermes-Regular"/>
          <w:color w:val="000000" w:themeColor="text1"/>
          <w:lang w:eastAsia="es-ES"/>
        </w:rPr>
        <w:t>: ruta de origen, codificación;</w:t>
      </w:r>
      <w:r w:rsidRPr="00D131F3">
        <w:rPr>
          <w:rFonts w:eastAsia="Times New Roman" w:cs="TeXGyreTermes-Regular"/>
          <w:color w:val="000000" w:themeColor="text1"/>
          <w:lang w:eastAsia="es-ES"/>
        </w:rPr>
        <w:t xml:space="preserve"> transformaciones intermedias</w:t>
      </w:r>
      <w:r w:rsidR="007406F8">
        <w:rPr>
          <w:rFonts w:eastAsia="Times New Roman" w:cs="TeXGyreTermes-Regular"/>
          <w:color w:val="000000" w:themeColor="text1"/>
          <w:lang w:eastAsia="es-ES"/>
        </w:rPr>
        <w:t xml:space="preserve"> (</w:t>
      </w:r>
      <w:r w:rsidR="007406F8" w:rsidRPr="007406F8">
        <w:rPr>
          <w:rFonts w:eastAsia="Times New Roman" w:cs="TeXGyreTermes-Regular"/>
          <w:i/>
          <w:color w:val="000000" w:themeColor="text1"/>
          <w:lang w:eastAsia="es-ES"/>
        </w:rPr>
        <w:t>filter</w:t>
      </w:r>
      <w:r w:rsidR="007406F8">
        <w:rPr>
          <w:rFonts w:eastAsia="Times New Roman" w:cs="TeXGyreTermes-Regular"/>
          <w:color w:val="000000" w:themeColor="text1"/>
          <w:lang w:eastAsia="es-ES"/>
        </w:rPr>
        <w:t xml:space="preserve">): separador, columnas que se leerán del archivo, conversiones (a </w:t>
      </w:r>
      <w:r w:rsidR="007406F8" w:rsidRPr="007406F8">
        <w:rPr>
          <w:rFonts w:eastAsia="Times New Roman" w:cs="TeXGyreTermes-Regular"/>
          <w:i/>
          <w:color w:val="000000" w:themeColor="text1"/>
          <w:lang w:eastAsia="es-ES"/>
        </w:rPr>
        <w:t>float</w:t>
      </w:r>
      <w:r w:rsidR="007406F8">
        <w:rPr>
          <w:rFonts w:eastAsia="Times New Roman" w:cs="TeXGyreTermes-Regular"/>
          <w:color w:val="000000" w:themeColor="text1"/>
          <w:lang w:eastAsia="es-ES"/>
        </w:rPr>
        <w:t xml:space="preserve">),  </w:t>
      </w:r>
      <w:r w:rsidRPr="00D131F3">
        <w:rPr>
          <w:rFonts w:eastAsia="Times New Roman" w:cs="TeXGyreTermes-Regular"/>
          <w:color w:val="000000" w:themeColor="text1"/>
          <w:lang w:eastAsia="es-ES"/>
        </w:rPr>
        <w:t xml:space="preserve"> y el destino, en este caso ElasticSearch</w:t>
      </w:r>
      <w:r w:rsidR="007406F8">
        <w:rPr>
          <w:rFonts w:eastAsia="Times New Roman" w:cs="TeXGyreTermes-Regular"/>
          <w:color w:val="000000" w:themeColor="text1"/>
          <w:lang w:eastAsia="es-ES"/>
        </w:rPr>
        <w:t xml:space="preserve">: dirección IP, usuario, clave e índice donde se carga los </w:t>
      </w:r>
      <w:r w:rsidR="007406F8" w:rsidRPr="007406F8">
        <w:rPr>
          <w:rFonts w:eastAsia="Times New Roman" w:cs="TeXGyreTermes-Regular"/>
          <w:i/>
          <w:color w:val="000000" w:themeColor="text1"/>
          <w:lang w:eastAsia="es-ES"/>
        </w:rPr>
        <w:t>datasets</w:t>
      </w:r>
      <w:r w:rsidR="007406F8">
        <w:rPr>
          <w:rFonts w:eastAsia="Times New Roman" w:cs="TeXGyreTermes-Regular"/>
          <w:i/>
          <w:color w:val="000000" w:themeColor="text1"/>
          <w:lang w:eastAsia="es-ES"/>
        </w:rPr>
        <w:t>.</w:t>
      </w:r>
    </w:p>
    <w:p w14:paraId="573A9F08"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input {</w:t>
      </w:r>
    </w:p>
    <w:p w14:paraId="7EF3D55D"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file {</w:t>
      </w:r>
    </w:p>
    <w:p w14:paraId="6B4D3A5B" w14:textId="4037CDFD"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path =&gt; "</w:t>
      </w:r>
      <w:r w:rsidR="002D73A9" w:rsidRPr="00461A2F">
        <w:rPr>
          <w:rFonts w:ascii="Consolas" w:eastAsia="Times New Roman" w:hAnsi="Consolas" w:cs="TeXGyreTermes-Regular"/>
          <w:color w:val="000000" w:themeColor="text1"/>
          <w:sz w:val="20"/>
          <w:szCs w:val="20"/>
          <w:lang w:eastAsia="es-ES"/>
        </w:rPr>
        <w:t>&lt;RUTA_LOGSTASH&gt;</w:t>
      </w:r>
      <w:r w:rsidRPr="00461A2F">
        <w:rPr>
          <w:rFonts w:ascii="Consolas" w:eastAsia="Times New Roman" w:hAnsi="Consolas" w:cs="TeXGyreTermes-Regular"/>
          <w:color w:val="000000" w:themeColor="text1"/>
          <w:sz w:val="20"/>
          <w:szCs w:val="20"/>
          <w:lang w:eastAsia="es-ES"/>
        </w:rPr>
        <w:t>/config/sri_ventas_202</w:t>
      </w:r>
      <w:r w:rsidRPr="00461A2F">
        <w:rPr>
          <w:rFonts w:ascii="Consolas" w:eastAsia="Times New Roman" w:hAnsi="Consolas" w:cs="TeXGyreTermes-Regular"/>
          <w:b/>
          <w:color w:val="000000" w:themeColor="text1"/>
          <w:sz w:val="20"/>
          <w:szCs w:val="20"/>
          <w:lang w:eastAsia="es-ES"/>
        </w:rPr>
        <w:t>X</w:t>
      </w:r>
      <w:r w:rsidRPr="00461A2F">
        <w:rPr>
          <w:rFonts w:ascii="Consolas" w:eastAsia="Times New Roman" w:hAnsi="Consolas" w:cs="TeXGyreTermes-Regular"/>
          <w:color w:val="000000" w:themeColor="text1"/>
          <w:sz w:val="20"/>
          <w:szCs w:val="20"/>
          <w:lang w:eastAsia="es-ES"/>
        </w:rPr>
        <w:t>.csv"</w:t>
      </w:r>
    </w:p>
    <w:p w14:paraId="0CC4B2B7"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start_position =&gt; beginning</w:t>
      </w:r>
    </w:p>
    <w:p w14:paraId="7108E17B" w14:textId="783249A3"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ab/>
        <w:t xml:space="preserve">  sincedb_path =&gt; "NULL"</w:t>
      </w:r>
    </w:p>
    <w:p w14:paraId="7CBF2510" w14:textId="70F06059"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codec =&gt; plain { charset=&gt;"UTF-8" }</w:t>
      </w:r>
    </w:p>
    <w:p w14:paraId="4BFDE0E8"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442DCC74" w14:textId="2614C9D4"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w:t>
      </w:r>
    </w:p>
    <w:p w14:paraId="2174A871" w14:textId="68487DA4" w:rsidR="00461A2F" w:rsidRPr="0044370A" w:rsidRDefault="00763CF0" w:rsidP="00461A2F">
      <w:pPr>
        <w:rPr>
          <w:rFonts w:ascii="Consolas" w:eastAsia="Times New Roman" w:hAnsi="Consolas" w:cs="TeXGyreTermes-Regular"/>
          <w:color w:val="000000" w:themeColor="text1"/>
          <w:sz w:val="20"/>
          <w:szCs w:val="20"/>
          <w:lang w:val="en-US" w:eastAsia="es-ES"/>
        </w:rPr>
      </w:pPr>
      <w:r>
        <w:rPr>
          <w:rFonts w:ascii="Consolas" w:eastAsia="Times New Roman" w:hAnsi="Consolas" w:cs="TeXGyreTermes-Regular"/>
          <w:color w:val="000000" w:themeColor="text1"/>
          <w:sz w:val="20"/>
          <w:szCs w:val="20"/>
          <w:lang w:val="en-US" w:eastAsia="es-ES"/>
        </w:rPr>
        <w:t>filter {</w:t>
      </w:r>
    </w:p>
    <w:p w14:paraId="136EB70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val="en-US" w:eastAsia="es-ES"/>
        </w:rPr>
        <w:tab/>
      </w:r>
      <w:r w:rsidRPr="00461A2F">
        <w:rPr>
          <w:rFonts w:ascii="Consolas" w:eastAsia="Times New Roman" w:hAnsi="Consolas" w:cs="TeXGyreTermes-Regular"/>
          <w:color w:val="000000" w:themeColor="text1"/>
          <w:sz w:val="20"/>
          <w:szCs w:val="20"/>
          <w:lang w:eastAsia="es-ES"/>
        </w:rPr>
        <w:t>csv {</w:t>
      </w:r>
    </w:p>
    <w:p w14:paraId="1970D91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columns =&gt; [</w:t>
      </w:r>
    </w:p>
    <w:p w14:paraId="19462F9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"ANIO",</w:t>
      </w:r>
    </w:p>
    <w:p w14:paraId="349D5A1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"MES",</w:t>
      </w:r>
    </w:p>
    <w:p w14:paraId="1396568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"CODIGO_SECTOR_N1",</w:t>
      </w:r>
    </w:p>
    <w:p w14:paraId="09829D5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"PROVINCIA",</w:t>
      </w:r>
    </w:p>
    <w:p w14:paraId="72DBB93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"CANTON",</w:t>
      </w:r>
    </w:p>
    <w:p w14:paraId="725DA1A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"VENTAS_NETAS_12",</w:t>
      </w:r>
    </w:p>
    <w:p w14:paraId="0D0ED3A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"VENTAS_NETAS_0",</w:t>
      </w:r>
    </w:p>
    <w:p w14:paraId="0CDA0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"EXPORTACIONES",</w:t>
      </w:r>
    </w:p>
    <w:p w14:paraId="22D5BAF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w:t>
      </w:r>
    </w:p>
    <w:p w14:paraId="7C739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w:t>
      </w:r>
    </w:p>
    <w:p w14:paraId="78FF4D1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w:t>
      </w:r>
    </w:p>
    <w:p w14:paraId="753CF1DF"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"COMPRAS_RISE",</w:t>
      </w:r>
    </w:p>
    <w:p w14:paraId="3E17F0B9"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t>"TOTAL_COMPRAS",</w:t>
      </w:r>
    </w:p>
    <w:p w14:paraId="377AB4A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"TOTAL_VENTAS"</w:t>
      </w:r>
    </w:p>
    <w:p w14:paraId="79718DD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
    <w:p w14:paraId="145C224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separator =&gt; ";"</w:t>
      </w:r>
    </w:p>
    <w:p w14:paraId="2D9C43F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convert =&gt; {</w:t>
      </w:r>
    </w:p>
    <w:p w14:paraId="5EE8B88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"VENTAS_NETAS_12" =&gt; float</w:t>
      </w:r>
    </w:p>
    <w:p w14:paraId="20FB92F8"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"VENTAS_NETAS_0" =&gt; float</w:t>
      </w:r>
    </w:p>
    <w:p w14:paraId="6E4206F6"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"EXPORTACIONES"=&gt; float</w:t>
      </w:r>
    </w:p>
    <w:p w14:paraId="7612078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"COMPRAS_NETAS_12"=&gt; float</w:t>
      </w:r>
    </w:p>
    <w:p w14:paraId="2CB778C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"COMPRAS_NETAS_0"=&gt; float</w:t>
      </w:r>
    </w:p>
    <w:p w14:paraId="15A0F65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"IMPORTACIONES"=&gt; float</w:t>
      </w:r>
    </w:p>
    <w:p w14:paraId="5B17E44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"COMPRAS_RISE"=&gt; float</w:t>
      </w:r>
    </w:p>
    <w:p w14:paraId="3E9CCB1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"TOTAL_COMPRAS"=&gt; float</w:t>
      </w:r>
    </w:p>
    <w:p w14:paraId="2026EDC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"TOTAL_VENTAS"=&gt; float</w:t>
      </w:r>
    </w:p>
    <w:p w14:paraId="107D5B71"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w:t>
      </w:r>
    </w:p>
    <w:p w14:paraId="3429B799"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3612ECE7" w14:textId="0DA21C04" w:rsidR="00D131F3"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r w:rsidR="00D131F3" w:rsidRPr="00461A2F">
        <w:rPr>
          <w:rFonts w:ascii="Consolas" w:eastAsia="Times New Roman" w:hAnsi="Consolas" w:cs="TeXGyreTermes-Regular"/>
          <w:color w:val="000000" w:themeColor="text1"/>
          <w:sz w:val="20"/>
          <w:szCs w:val="20"/>
          <w:lang w:val="en-US" w:eastAsia="es-ES"/>
        </w:rPr>
        <w:t>output {</w:t>
      </w:r>
    </w:p>
    <w:p w14:paraId="0F173901"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elasticsearch {</w:t>
      </w:r>
    </w:p>
    <w:p w14:paraId="1BABA30F" w14:textId="28C555F3" w:rsidR="00D131F3" w:rsidRPr="00461A2F" w:rsidRDefault="002D73A9"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hosts =&gt; ["http</w:t>
      </w:r>
      <w:r w:rsidR="00D131F3" w:rsidRPr="00461A2F">
        <w:rPr>
          <w:rFonts w:ascii="Consolas" w:eastAsia="Times New Roman" w:hAnsi="Consolas" w:cs="TeXGyreTermes-Regular"/>
          <w:color w:val="000000" w:themeColor="text1"/>
          <w:sz w:val="20"/>
          <w:szCs w:val="20"/>
          <w:lang w:val="en-US" w:eastAsia="es-ES"/>
        </w:rPr>
        <w:t>://</w:t>
      </w:r>
      <w:r w:rsidR="00AB089D" w:rsidRPr="00461A2F">
        <w:rPr>
          <w:rFonts w:ascii="Consolas" w:eastAsia="Times New Roman" w:hAnsi="Consolas" w:cs="TeXGyreTermes-Regular"/>
          <w:color w:val="000000" w:themeColor="text1"/>
          <w:sz w:val="20"/>
          <w:szCs w:val="20"/>
          <w:lang w:val="en-US" w:eastAsia="es-ES"/>
        </w:rPr>
        <w:t>localhost</w:t>
      </w:r>
      <w:r w:rsidR="00D131F3" w:rsidRPr="00461A2F">
        <w:rPr>
          <w:rFonts w:ascii="Consolas" w:eastAsia="Times New Roman" w:hAnsi="Consolas" w:cs="TeXGyreTermes-Regular"/>
          <w:color w:val="000000" w:themeColor="text1"/>
          <w:sz w:val="20"/>
          <w:szCs w:val="20"/>
          <w:lang w:val="en-US" w:eastAsia="es-ES"/>
        </w:rPr>
        <w:t>:9200"]</w:t>
      </w:r>
    </w:p>
    <w:p w14:paraId="229B4101" w14:textId="3A0526B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val="en-US" w:eastAsia="es-ES"/>
        </w:rPr>
        <w:tab/>
      </w:r>
      <w:r w:rsidR="001C6075" w:rsidRPr="00461A2F">
        <w:rPr>
          <w:rFonts w:ascii="Consolas" w:eastAsia="Times New Roman" w:hAnsi="Consolas" w:cs="TeXGyreTermes-Regular"/>
          <w:color w:val="000000" w:themeColor="text1"/>
          <w:sz w:val="20"/>
          <w:szCs w:val="20"/>
          <w:lang w:val="en-US" w:eastAsia="es-ES"/>
        </w:rPr>
        <w:t xml:space="preserve"> </w:t>
      </w:r>
      <w:r w:rsidRPr="00461A2F">
        <w:rPr>
          <w:rFonts w:ascii="Consolas" w:eastAsia="Times New Roman" w:hAnsi="Consolas" w:cs="TeXGyreTermes-Regular"/>
          <w:color w:val="000000" w:themeColor="text1"/>
          <w:sz w:val="20"/>
          <w:szCs w:val="20"/>
          <w:lang w:eastAsia="es-ES"/>
        </w:rPr>
        <w:t>index =&gt; "declaraciones"</w:t>
      </w:r>
    </w:p>
    <w:p w14:paraId="2526D748" w14:textId="2BC54BE4" w:rsidR="00D131F3" w:rsidRPr="00D131F3" w:rsidRDefault="00D131F3" w:rsidP="00763CF0">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r w:rsidR="00763CF0">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eastAsia="es-ES"/>
        </w:rPr>
        <w:t>stdout</w:t>
      </w:r>
      <w:r w:rsidRPr="00D131F3">
        <w:rPr>
          <w:rFonts w:ascii="Consolas" w:eastAsia="Times New Roman" w:hAnsi="Consolas" w:cs="TeXGyreTermes-Regular"/>
          <w:color w:val="000000" w:themeColor="text1"/>
          <w:sz w:val="20"/>
          <w:szCs w:val="20"/>
          <w:lang w:eastAsia="es-ES"/>
        </w:rPr>
        <w:t xml:space="preserve"> { }</w:t>
      </w:r>
      <w:r w:rsidRPr="00D131F3">
        <w:rPr>
          <w:rFonts w:ascii="Consolas" w:eastAsia="Times New Roman" w:hAnsi="Consolas" w:cs="TeXGyreTermes-Regular"/>
          <w:color w:val="000000" w:themeColor="text1"/>
          <w:sz w:val="20"/>
          <w:szCs w:val="20"/>
          <w:lang w:eastAsia="es-ES"/>
        </w:rPr>
        <w:tab/>
      </w:r>
    </w:p>
    <w:p w14:paraId="4B39443B" w14:textId="5E1DB3AE" w:rsidR="00D131F3" w:rsidRPr="00D131F3" w:rsidRDefault="00D131F3" w:rsidP="00D131F3">
      <w:pPr>
        <w:rPr>
          <w:rFonts w:ascii="Consolas" w:eastAsia="Times New Roman" w:hAnsi="Consolas" w:cs="TeXGyreTermes-Regular"/>
          <w:color w:val="000000" w:themeColor="text1"/>
          <w:sz w:val="20"/>
          <w:szCs w:val="20"/>
          <w:lang w:eastAsia="es-ES"/>
        </w:rPr>
      </w:pPr>
      <w:r w:rsidRPr="00D131F3">
        <w:rPr>
          <w:rFonts w:ascii="Consolas" w:eastAsia="Times New Roman" w:hAnsi="Consolas" w:cs="TeXGyreTermes-Regular"/>
          <w:color w:val="000000" w:themeColor="text1"/>
          <w:sz w:val="20"/>
          <w:szCs w:val="20"/>
          <w:lang w:eastAsia="es-ES"/>
        </w:rPr>
        <w:t xml:space="preserve">  }</w:t>
      </w:r>
    </w:p>
    <w:p w14:paraId="284D4588" w14:textId="4D21BB45" w:rsidR="00D131F3" w:rsidRDefault="00D131F3" w:rsidP="007406F8">
      <w:pPr>
        <w:rPr>
          <w:rFonts w:eastAsia="Times New Roman" w:cs="TeXGyreTermes-Regular"/>
          <w:b/>
          <w:color w:val="000000" w:themeColor="text1"/>
          <w:lang w:eastAsia="es-ES"/>
        </w:rPr>
      </w:pPr>
    </w:p>
    <w:p w14:paraId="60667BF5" w14:textId="77777777" w:rsidR="007406F8" w:rsidRDefault="007406F8" w:rsidP="007406F8">
      <w:pPr>
        <w:rPr>
          <w:rFonts w:eastAsia="Times New Roman" w:cs="TeXGyreTermes-Regular"/>
          <w:color w:val="000000" w:themeColor="text1"/>
          <w:lang w:eastAsia="es-ES"/>
        </w:rPr>
      </w:pPr>
      <w:r>
        <w:rPr>
          <w:rFonts w:eastAsia="Times New Roman" w:cs="TeXGyreTermes-Regular"/>
          <w:color w:val="000000" w:themeColor="text1"/>
          <w:lang w:eastAsia="es-ES"/>
        </w:rPr>
        <w:t>La ejecución de la carga se realiza a través de la siguiente sentencia sobre una línea de comandos:</w:t>
      </w:r>
    </w:p>
    <w:p w14:paraId="39FB1244" w14:textId="0823AFC0" w:rsidR="00140A21" w:rsidRPr="00AF34C6" w:rsidRDefault="007406F8" w:rsidP="007406F8">
      <w:pPr>
        <w:ind w:left="708"/>
        <w:rPr>
          <w:rFonts w:ascii="Consolas" w:eastAsia="Times New Roman" w:hAnsi="Consolas" w:cs="TeXGyreTermes-Regular"/>
          <w:color w:val="000000" w:themeColor="text1"/>
          <w:sz w:val="20"/>
          <w:szCs w:val="20"/>
          <w:u w:val="single"/>
          <w:lang w:eastAsia="es-ES"/>
        </w:rPr>
      </w:pPr>
      <w:r w:rsidRPr="007406F8">
        <w:rPr>
          <w:rFonts w:ascii="Consolas" w:eastAsia="Times New Roman" w:hAnsi="Consolas" w:cs="TeXGyreTermes-Regular"/>
          <w:color w:val="000000" w:themeColor="text1"/>
          <w:sz w:val="20"/>
          <w:szCs w:val="20"/>
          <w:lang w:eastAsia="es-ES"/>
        </w:rPr>
        <w:t xml:space="preserve"> </w:t>
      </w:r>
      <w:r>
        <w:rPr>
          <w:rFonts w:ascii="Consolas" w:eastAsia="Times New Roman" w:hAnsi="Consolas" w:cs="TeXGyreTermes-Regular"/>
          <w:color w:val="000000" w:themeColor="text1"/>
          <w:sz w:val="20"/>
          <w:szCs w:val="20"/>
          <w:lang w:eastAsia="es-ES"/>
        </w:rPr>
        <w:t>&lt;RUTA_LOGSTASH&gt;</w:t>
      </w:r>
      <w:r w:rsidRPr="007406F8">
        <w:rPr>
          <w:rFonts w:ascii="Consolas" w:eastAsia="Times New Roman" w:hAnsi="Consolas" w:cs="TeXGyreTermes-Regular"/>
          <w:color w:val="000000" w:themeColor="text1"/>
          <w:sz w:val="20"/>
          <w:szCs w:val="20"/>
          <w:lang w:eastAsia="es-ES"/>
        </w:rPr>
        <w:t>\bin&gt;logstash -f D:\elk\logstash-8.2.0\config\carga_202</w:t>
      </w:r>
      <w:r>
        <w:rPr>
          <w:rFonts w:ascii="Consolas" w:eastAsia="Times New Roman" w:hAnsi="Consolas" w:cs="TeXGyreTermes-Regular"/>
          <w:color w:val="000000" w:themeColor="text1"/>
          <w:sz w:val="20"/>
          <w:szCs w:val="20"/>
          <w:lang w:eastAsia="es-ES"/>
        </w:rPr>
        <w:t>X</w:t>
      </w:r>
      <w:r w:rsidRPr="007406F8">
        <w:rPr>
          <w:rFonts w:ascii="Consolas" w:eastAsia="Times New Roman" w:hAnsi="Consolas" w:cs="TeXGyreTermes-Regular"/>
          <w:color w:val="000000" w:themeColor="text1"/>
          <w:sz w:val="20"/>
          <w:szCs w:val="20"/>
          <w:lang w:eastAsia="es-ES"/>
        </w:rPr>
        <w:t>.</w:t>
      </w:r>
      <w:r w:rsidR="00AF34C6">
        <w:rPr>
          <w:rFonts w:ascii="Consolas" w:eastAsia="Times New Roman" w:hAnsi="Consolas" w:cs="TeXGyreTermes-Regular"/>
          <w:color w:val="000000" w:themeColor="text1"/>
          <w:sz w:val="20"/>
          <w:szCs w:val="20"/>
          <w:lang w:eastAsia="es-ES"/>
        </w:rPr>
        <w:t>conf</w:t>
      </w:r>
    </w:p>
    <w:p w14:paraId="38CE24C3" w14:textId="3F69C42F" w:rsidR="00B12543" w:rsidRDefault="007406F8">
      <w:pPr>
        <w:rPr>
          <w:rFonts w:eastAsia="Times New Roman" w:cs="TeXGyreTermes-Regular"/>
          <w:color w:val="000000" w:themeColor="text1"/>
          <w:lang w:eastAsia="es-ES"/>
        </w:rPr>
      </w:pPr>
      <w:r>
        <w:rPr>
          <w:rFonts w:eastAsia="Times New Roman" w:cs="TeXGyreTermes-Regular"/>
          <w:color w:val="000000" w:themeColor="text1"/>
          <w:lang w:eastAsia="es-ES"/>
        </w:rPr>
        <w:t xml:space="preserve">La Figura </w:t>
      </w:r>
      <w:r w:rsidR="00D46A2C">
        <w:rPr>
          <w:rFonts w:eastAsia="Times New Roman" w:cs="TeXGyreTermes-Regular"/>
          <w:color w:val="000000" w:themeColor="text1"/>
          <w:lang w:eastAsia="es-ES"/>
        </w:rPr>
        <w:t>10</w:t>
      </w:r>
      <w:r>
        <w:rPr>
          <w:rFonts w:eastAsia="Times New Roman" w:cs="TeXGyreTermes-Regular"/>
          <w:color w:val="000000" w:themeColor="text1"/>
          <w:lang w:eastAsia="es-ES"/>
        </w:rPr>
        <w:t xml:space="preserve"> despliega la consola que genera el proceso de carga con LogStash, donde se visualiza los datos de los ficheros .csv para su ingesta en el índice declaraciones</w:t>
      </w:r>
      <w:r w:rsidR="00AB089D">
        <w:rPr>
          <w:rFonts w:eastAsia="Times New Roman" w:cs="TeXGyreTermes-Regular"/>
          <w:color w:val="000000" w:themeColor="text1"/>
          <w:lang w:eastAsia="es-ES"/>
        </w:rPr>
        <w:t>:</w:t>
      </w:r>
    </w:p>
    <w:p w14:paraId="1655EF53" w14:textId="28F38BE0" w:rsidR="00AB089D" w:rsidRPr="00763CF0" w:rsidRDefault="00AB089D" w:rsidP="00AB089D">
      <w:pPr>
        <w:pStyle w:val="Descripcin"/>
        <w:rPr>
          <w:rFonts w:eastAsia="Times New Roman" w:cs="TeXGyreTermes-Regular"/>
          <w:color w:val="auto"/>
          <w:lang w:eastAsia="es-ES"/>
        </w:rPr>
      </w:pPr>
      <w:bookmarkStart w:id="204" w:name="_Toc105754857"/>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10</w:t>
      </w:r>
      <w:r w:rsidRPr="00763CF0">
        <w:rPr>
          <w:color w:val="auto"/>
        </w:rPr>
        <w:fldChar w:fldCharType="end"/>
      </w:r>
      <w:r w:rsidRPr="00763CF0">
        <w:rPr>
          <w:color w:val="auto"/>
        </w:rPr>
        <w:t xml:space="preserve"> Consola de LogStash para carga de datos</w:t>
      </w:r>
      <w:bookmarkEnd w:id="204"/>
    </w:p>
    <w:p w14:paraId="065C1D55" w14:textId="0ADBC63F" w:rsidR="00AB089D" w:rsidRDefault="00AB089D">
      <w:pPr>
        <w:rPr>
          <w:rFonts w:eastAsia="Times New Roman" w:cs="TeXGyreTermes-Regular"/>
          <w:b/>
          <w:color w:val="000000" w:themeColor="text1"/>
          <w:lang w:val="es-ES" w:eastAsia="es-ES"/>
        </w:rPr>
      </w:pPr>
      <w:r>
        <w:rPr>
          <w:noProof/>
          <w:lang w:eastAsia="es-EC"/>
        </w:rPr>
        <w:drawing>
          <wp:inline distT="0" distB="0" distL="0" distR="0" wp14:anchorId="67417F8F" wp14:editId="2FA859D0">
            <wp:extent cx="5364518" cy="2716722"/>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725" r="6838" b="4130"/>
                    <a:stretch/>
                  </pic:blipFill>
                  <pic:spPr bwMode="auto">
                    <a:xfrm>
                      <a:off x="0" y="0"/>
                      <a:ext cx="5365630" cy="2717285"/>
                    </a:xfrm>
                    <a:prstGeom prst="rect">
                      <a:avLst/>
                    </a:prstGeom>
                    <a:ln>
                      <a:noFill/>
                    </a:ln>
                    <a:extLst>
                      <a:ext uri="{53640926-AAD7-44D8-BBD7-CCE9431645EC}">
                        <a14:shadowObscured xmlns:a14="http://schemas.microsoft.com/office/drawing/2010/main"/>
                      </a:ext>
                    </a:extLst>
                  </pic:spPr>
                </pic:pic>
              </a:graphicData>
            </a:graphic>
          </wp:inline>
        </w:drawing>
      </w:r>
    </w:p>
    <w:p w14:paraId="2C51173C" w14:textId="77777777" w:rsidR="005321E6" w:rsidRDefault="005321E6">
      <w:pPr>
        <w:rPr>
          <w:rFonts w:eastAsia="Times New Roman" w:cs="TeXGyreTermes-Regular"/>
          <w:b/>
          <w:color w:val="000000" w:themeColor="text1"/>
          <w:lang w:val="es-ES" w:eastAsia="es-ES"/>
        </w:rPr>
      </w:pPr>
    </w:p>
    <w:p w14:paraId="3EA063D9" w14:textId="47316E2A" w:rsidR="00F93586" w:rsidRPr="00E92E4E" w:rsidRDefault="00F93586" w:rsidP="00EF4B32">
      <w:pPr>
        <w:pStyle w:val="Prrafodelista"/>
        <w:numPr>
          <w:ilvl w:val="0"/>
          <w:numId w:val="29"/>
        </w:numPr>
        <w:spacing w:line="240" w:lineRule="auto"/>
        <w:rPr>
          <w:rFonts w:eastAsia="Times New Roman" w:cs="Arial"/>
          <w:b/>
          <w:color w:val="000000" w:themeColor="text1"/>
          <w:lang w:eastAsia="es-ES"/>
        </w:rPr>
      </w:pPr>
      <w:r w:rsidRPr="00E92E4E">
        <w:rPr>
          <w:rFonts w:eastAsia="Times New Roman" w:cs="Arial"/>
          <w:b/>
          <w:color w:val="000000" w:themeColor="text1"/>
          <w:lang w:eastAsia="es-ES"/>
        </w:rPr>
        <w:t>VISUALIZACIÓN DE DATOS CON KIBANA</w:t>
      </w:r>
    </w:p>
    <w:p w14:paraId="3AD73F90" w14:textId="40CFD046" w:rsidR="00B2129E" w:rsidRDefault="005321E6" w:rsidP="005321E6">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Con el objetivo de poder verificar que los datos se cargaron se bosqueja un sencillo </w:t>
      </w:r>
      <w:r w:rsidRPr="005321E6">
        <w:rPr>
          <w:rFonts w:eastAsia="Times New Roman" w:cs="TeXGyreTermes-Regular"/>
          <w:i/>
          <w:color w:val="000000" w:themeColor="text1"/>
          <w:lang w:val="es-ES" w:eastAsia="es-ES"/>
        </w:rPr>
        <w:t>dashboard</w:t>
      </w:r>
      <w:r>
        <w:rPr>
          <w:rFonts w:eastAsia="Times New Roman" w:cs="TeXGyreTermes-Regular"/>
          <w:i/>
          <w:color w:val="000000" w:themeColor="text1"/>
          <w:lang w:val="es-ES" w:eastAsia="es-ES"/>
        </w:rPr>
        <w:t xml:space="preserve"> </w:t>
      </w:r>
      <w:r w:rsidRPr="005321E6">
        <w:rPr>
          <w:rFonts w:eastAsia="Times New Roman" w:cs="TeXGyreTermes-Regular"/>
          <w:color w:val="000000" w:themeColor="text1"/>
          <w:lang w:val="es-ES" w:eastAsia="es-ES"/>
        </w:rPr>
        <w:t xml:space="preserve">el cual representa </w:t>
      </w:r>
      <w:r>
        <w:rPr>
          <w:rFonts w:eastAsia="Times New Roman" w:cs="TeXGyreTermes-Regular"/>
          <w:color w:val="000000" w:themeColor="text1"/>
          <w:lang w:val="es-ES" w:eastAsia="es-ES"/>
        </w:rPr>
        <w:t>la información cargada. Para ello se ejecutaron las siguientes acciones:</w:t>
      </w:r>
    </w:p>
    <w:p w14:paraId="50555F41" w14:textId="61C9CD50" w:rsidR="00A24305" w:rsidRDefault="005321E6" w:rsidP="00A24305">
      <w:pPr>
        <w:rPr>
          <w:rFonts w:eastAsia="Times New Roman" w:cs="TeXGyreTermes-Regular"/>
          <w:b/>
          <w:color w:val="000000" w:themeColor="text1"/>
          <w:lang w:eastAsia="es-ES"/>
        </w:rPr>
      </w:pPr>
      <w:r w:rsidRPr="00E92E4E">
        <w:rPr>
          <w:rFonts w:eastAsia="Times New Roman" w:cs="TeXGyreTermes-Regular"/>
          <w:b/>
          <w:color w:val="000000" w:themeColor="text1"/>
          <w:lang w:eastAsia="es-ES"/>
        </w:rPr>
        <w:t>Creación de Vista (</w:t>
      </w:r>
      <w:r w:rsidRPr="00E92E4E">
        <w:rPr>
          <w:rFonts w:eastAsia="Times New Roman" w:cs="TeXGyreTermes-Regular"/>
          <w:b/>
          <w:i/>
          <w:color w:val="000000" w:themeColor="text1"/>
          <w:lang w:eastAsia="es-ES"/>
        </w:rPr>
        <w:t>View</w:t>
      </w:r>
      <w:r w:rsidRPr="00E92E4E">
        <w:rPr>
          <w:rFonts w:eastAsia="Times New Roman" w:cs="TeXGyreTermes-Regular"/>
          <w:b/>
          <w:color w:val="000000" w:themeColor="text1"/>
          <w:lang w:eastAsia="es-ES"/>
        </w:rPr>
        <w:t xml:space="preserve">): </w:t>
      </w:r>
      <w:r w:rsidRPr="00E92E4E">
        <w:rPr>
          <w:rFonts w:eastAsia="Times New Roman" w:cs="TeXGyreTermes-Regular"/>
          <w:color w:val="000000" w:themeColor="text1"/>
          <w:lang w:eastAsia="es-ES"/>
        </w:rPr>
        <w:t xml:space="preserve">A través de Kibana se generan vistas, las cuales son una representación lógica de los índices definiendo una capa </w:t>
      </w:r>
      <w:r w:rsidR="00A24305" w:rsidRPr="00E92E4E">
        <w:rPr>
          <w:rFonts w:eastAsia="Times New Roman" w:cs="TeXGyreTermes-Regular"/>
          <w:color w:val="000000" w:themeColor="text1"/>
          <w:lang w:eastAsia="es-ES"/>
        </w:rPr>
        <w:t>semántica para la visualización de los campos constituyentes del índice bajo un lenguaje comprensible para el usuario, así como características para que los campos puedan ser agregables.</w:t>
      </w:r>
    </w:p>
    <w:p w14:paraId="405D0E68" w14:textId="70AED4A4" w:rsidR="00A24305" w:rsidRDefault="00A24305" w:rsidP="00A24305">
      <w:pPr>
        <w:rPr>
          <w:rFonts w:eastAsia="Times New Roman" w:cs="TeXGyreTermes-Regular"/>
          <w:color w:val="000000" w:themeColor="text1"/>
          <w:lang w:eastAsia="es-ES"/>
        </w:rPr>
      </w:pPr>
      <w:r>
        <w:rPr>
          <w:rFonts w:eastAsia="Times New Roman" w:cs="TeXGyreTermes-Regular"/>
          <w:color w:val="000000" w:themeColor="text1"/>
          <w:lang w:eastAsia="es-ES"/>
        </w:rPr>
        <w:t>La Figura 1</w:t>
      </w:r>
      <w:r w:rsidR="00763CF0">
        <w:rPr>
          <w:rFonts w:eastAsia="Times New Roman" w:cs="TeXGyreTermes-Regular"/>
          <w:color w:val="000000" w:themeColor="text1"/>
          <w:lang w:eastAsia="es-ES"/>
        </w:rPr>
        <w:t>1</w:t>
      </w:r>
      <w:r>
        <w:rPr>
          <w:rFonts w:eastAsia="Times New Roman" w:cs="TeXGyreTermes-Regular"/>
          <w:color w:val="000000" w:themeColor="text1"/>
          <w:lang w:eastAsia="es-ES"/>
        </w:rPr>
        <w:t xml:space="preserve"> representa la creación de la vista declaraciones, donde se enlista los campos que conforman el índice. Se puede verificar que el campo CANTON  tiene una etiqueta adicional llamada “Cantón” para su visualización dentro del dashboard.</w:t>
      </w:r>
    </w:p>
    <w:p w14:paraId="4142A8C6" w14:textId="77777777" w:rsidR="00763CF0" w:rsidRDefault="00763CF0" w:rsidP="00A24305">
      <w:pPr>
        <w:pStyle w:val="Descripcin"/>
      </w:pPr>
    </w:p>
    <w:p w14:paraId="46EA453C" w14:textId="77777777" w:rsidR="00763CF0" w:rsidRDefault="00763CF0" w:rsidP="00A24305">
      <w:pPr>
        <w:pStyle w:val="Descripcin"/>
      </w:pPr>
    </w:p>
    <w:p w14:paraId="1CAB72CA" w14:textId="77777777" w:rsidR="00763CF0" w:rsidRDefault="00763CF0" w:rsidP="00A24305">
      <w:pPr>
        <w:pStyle w:val="Descripcin"/>
      </w:pPr>
    </w:p>
    <w:p w14:paraId="0F9F3779" w14:textId="77777777" w:rsidR="00763CF0" w:rsidRDefault="00763CF0" w:rsidP="00A24305">
      <w:pPr>
        <w:pStyle w:val="Descripcin"/>
      </w:pPr>
    </w:p>
    <w:p w14:paraId="14493036" w14:textId="77777777" w:rsidR="00763CF0" w:rsidRDefault="00763CF0" w:rsidP="00A24305">
      <w:pPr>
        <w:pStyle w:val="Descripcin"/>
      </w:pPr>
    </w:p>
    <w:p w14:paraId="56A28C14" w14:textId="77777777" w:rsidR="00763CF0" w:rsidRDefault="00763CF0" w:rsidP="00A24305">
      <w:pPr>
        <w:pStyle w:val="Descripcin"/>
      </w:pPr>
    </w:p>
    <w:p w14:paraId="3B26F530" w14:textId="77777777" w:rsidR="00763CF0" w:rsidRDefault="00763CF0" w:rsidP="00A24305">
      <w:pPr>
        <w:pStyle w:val="Descripcin"/>
      </w:pPr>
    </w:p>
    <w:p w14:paraId="3475EDEB" w14:textId="77777777" w:rsidR="00763CF0" w:rsidRDefault="00763CF0" w:rsidP="00A24305">
      <w:pPr>
        <w:pStyle w:val="Descripcin"/>
      </w:pPr>
    </w:p>
    <w:p w14:paraId="2D2D66E4" w14:textId="77777777" w:rsidR="00763CF0" w:rsidRDefault="00763CF0" w:rsidP="00A24305">
      <w:pPr>
        <w:pStyle w:val="Descripcin"/>
      </w:pPr>
    </w:p>
    <w:p w14:paraId="7C677871" w14:textId="77777777" w:rsidR="00763CF0" w:rsidRDefault="00763CF0" w:rsidP="00A24305">
      <w:pPr>
        <w:pStyle w:val="Descripcin"/>
      </w:pPr>
    </w:p>
    <w:p w14:paraId="60153282" w14:textId="6DEB780E" w:rsidR="00A24305" w:rsidRPr="00763CF0" w:rsidRDefault="00A24305" w:rsidP="00A24305">
      <w:pPr>
        <w:pStyle w:val="Descripcin"/>
        <w:rPr>
          <w:rFonts w:eastAsia="Times New Roman" w:cs="TeXGyreTermes-Regular"/>
          <w:color w:val="auto"/>
          <w:lang w:eastAsia="es-ES"/>
        </w:rPr>
      </w:pPr>
      <w:bookmarkStart w:id="205" w:name="_Toc105754858"/>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11</w:t>
      </w:r>
      <w:r w:rsidRPr="00763CF0">
        <w:rPr>
          <w:color w:val="auto"/>
        </w:rPr>
        <w:fldChar w:fldCharType="end"/>
      </w:r>
      <w:r w:rsidRPr="00763CF0">
        <w:rPr>
          <w:color w:val="auto"/>
        </w:rPr>
        <w:t xml:space="preserve"> Creación de una Vista en Kibana</w:t>
      </w:r>
      <w:bookmarkEnd w:id="205"/>
    </w:p>
    <w:p w14:paraId="4A1F6A3D" w14:textId="1B344C3A" w:rsidR="00A24305" w:rsidRPr="00763CF0" w:rsidRDefault="00A24305" w:rsidP="00A24305">
      <w:pPr>
        <w:rPr>
          <w:rFonts w:eastAsia="Times New Roman" w:cs="TeXGyreTermes-Regular"/>
          <w:b/>
          <w:color w:val="auto"/>
          <w:lang w:eastAsia="es-ES"/>
        </w:rPr>
      </w:pPr>
      <w:r w:rsidRPr="00763CF0">
        <w:rPr>
          <w:rFonts w:eastAsia="Times New Roman" w:cs="TeXGyreTermes-Regular"/>
          <w:noProof/>
          <w:color w:val="auto"/>
          <w:lang w:eastAsia="es-EC"/>
        </w:rPr>
        <w:drawing>
          <wp:inline distT="0" distB="0" distL="0" distR="0" wp14:anchorId="54EB52C8" wp14:editId="688A445F">
            <wp:extent cx="5253486" cy="2473389"/>
            <wp:effectExtent l="0" t="0" r="444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815" cy="2491905"/>
                    </a:xfrm>
                    <a:prstGeom prst="rect">
                      <a:avLst/>
                    </a:prstGeom>
                    <a:noFill/>
                    <a:ln>
                      <a:noFill/>
                    </a:ln>
                  </pic:spPr>
                </pic:pic>
              </a:graphicData>
            </a:graphic>
          </wp:inline>
        </w:drawing>
      </w:r>
    </w:p>
    <w:p w14:paraId="1D762D01" w14:textId="77777777" w:rsidR="00E92E4E" w:rsidRPr="00763CF0" w:rsidRDefault="00E92E4E" w:rsidP="00E92E4E">
      <w:pPr>
        <w:rPr>
          <w:rFonts w:eastAsia="Times New Roman" w:cs="TeXGyreTermes-Regular"/>
          <w:b/>
          <w:color w:val="auto"/>
          <w:lang w:eastAsia="es-ES"/>
        </w:rPr>
      </w:pPr>
    </w:p>
    <w:p w14:paraId="35F5E9E1" w14:textId="3B94910F" w:rsidR="00467BCF" w:rsidRPr="00763CF0" w:rsidRDefault="00A24305" w:rsidP="00E92E4E">
      <w:pPr>
        <w:rPr>
          <w:rFonts w:eastAsia="Times New Roman" w:cs="TeXGyreTermes-Regular"/>
          <w:b/>
          <w:color w:val="auto"/>
          <w:lang w:eastAsia="es-ES"/>
        </w:rPr>
      </w:pPr>
      <w:r w:rsidRPr="00763CF0">
        <w:rPr>
          <w:rFonts w:eastAsia="Times New Roman" w:cs="TeXGyreTermes-Regular"/>
          <w:b/>
          <w:color w:val="auto"/>
          <w:lang w:eastAsia="es-ES"/>
        </w:rPr>
        <w:t>Creación de Visualizaciones</w:t>
      </w:r>
      <w:r w:rsidR="00467BCF" w:rsidRPr="00763CF0">
        <w:rPr>
          <w:rFonts w:eastAsia="Times New Roman" w:cs="TeXGyreTermes-Regular"/>
          <w:b/>
          <w:color w:val="auto"/>
          <w:lang w:eastAsia="es-ES"/>
        </w:rPr>
        <w:t xml:space="preserve"> y </w:t>
      </w:r>
      <w:r w:rsidR="00467BCF" w:rsidRPr="00763CF0">
        <w:rPr>
          <w:rFonts w:eastAsia="Times New Roman" w:cs="TeXGyreTermes-Regular"/>
          <w:b/>
          <w:i/>
          <w:color w:val="auto"/>
          <w:lang w:eastAsia="es-ES"/>
        </w:rPr>
        <w:t>Dashboard</w:t>
      </w:r>
      <w:r w:rsidRPr="00763CF0">
        <w:rPr>
          <w:rFonts w:eastAsia="Times New Roman" w:cs="TeXGyreTermes-Regular"/>
          <w:b/>
          <w:color w:val="auto"/>
          <w:lang w:eastAsia="es-ES"/>
        </w:rPr>
        <w:t xml:space="preserve">: </w:t>
      </w:r>
      <w:r w:rsidRPr="00763CF0">
        <w:rPr>
          <w:rFonts w:eastAsia="Times New Roman" w:cs="TeXGyreTermes-Regular"/>
          <w:color w:val="auto"/>
          <w:lang w:eastAsia="es-ES"/>
        </w:rPr>
        <w:t xml:space="preserve"> Una visualización corresponde a un tipo de gráfica</w:t>
      </w:r>
      <w:r w:rsidR="00467BCF" w:rsidRPr="00763CF0">
        <w:rPr>
          <w:rFonts w:eastAsia="Times New Roman" w:cs="TeXGyreTermes-Regular"/>
          <w:color w:val="auto"/>
          <w:lang w:eastAsia="es-ES"/>
        </w:rPr>
        <w:t xml:space="preserve"> o tabla</w:t>
      </w:r>
      <w:r w:rsidR="00763CF0">
        <w:rPr>
          <w:rFonts w:eastAsia="Times New Roman" w:cs="TeXGyreTermes-Regular"/>
          <w:color w:val="auto"/>
          <w:lang w:eastAsia="es-ES"/>
        </w:rPr>
        <w:t>;</w:t>
      </w:r>
      <w:r w:rsidR="00467BCF" w:rsidRPr="00763CF0">
        <w:rPr>
          <w:rFonts w:eastAsia="Times New Roman" w:cs="TeXGyreTermes-Regular"/>
          <w:color w:val="auto"/>
          <w:lang w:eastAsia="es-ES"/>
        </w:rPr>
        <w:t xml:space="preserve"> un </w:t>
      </w:r>
      <w:r w:rsidR="00467BCF" w:rsidRPr="00763CF0">
        <w:rPr>
          <w:rFonts w:eastAsia="Times New Roman" w:cs="TeXGyreTermes-Regular"/>
          <w:i/>
          <w:color w:val="auto"/>
          <w:lang w:eastAsia="es-ES"/>
        </w:rPr>
        <w:t xml:space="preserve">dashboard </w:t>
      </w:r>
      <w:r w:rsidR="00467BCF" w:rsidRPr="00763CF0">
        <w:rPr>
          <w:rFonts w:eastAsia="Times New Roman" w:cs="TeXGyreTermes-Regular"/>
          <w:b/>
          <w:color w:val="auto"/>
          <w:lang w:eastAsia="es-ES"/>
        </w:rPr>
        <w:t xml:space="preserve"> </w:t>
      </w:r>
      <w:r w:rsidR="00467BCF" w:rsidRPr="00763CF0">
        <w:rPr>
          <w:rFonts w:eastAsia="Times New Roman" w:cs="TeXGyreTermes-Regular"/>
          <w:color w:val="auto"/>
          <w:lang w:eastAsia="es-ES"/>
        </w:rPr>
        <w:t xml:space="preserve"> constituye un conjunto de visualizaciones. La Figura 1</w:t>
      </w:r>
      <w:r w:rsidR="00763CF0">
        <w:rPr>
          <w:rFonts w:eastAsia="Times New Roman" w:cs="TeXGyreTermes-Regular"/>
          <w:color w:val="auto"/>
          <w:lang w:eastAsia="es-ES"/>
        </w:rPr>
        <w:t>2</w:t>
      </w:r>
      <w:r w:rsidR="00467BCF" w:rsidRPr="00763CF0">
        <w:rPr>
          <w:rFonts w:eastAsia="Times New Roman" w:cs="TeXGyreTermes-Regular"/>
          <w:color w:val="auto"/>
          <w:lang w:eastAsia="es-ES"/>
        </w:rPr>
        <w:t xml:space="preserve"> permite visualizar la creación de una gráfica tipo pastel (</w:t>
      </w:r>
      <w:r w:rsidR="00467BCF" w:rsidRPr="00763CF0">
        <w:rPr>
          <w:rFonts w:eastAsia="Times New Roman" w:cs="TeXGyreTermes-Regular"/>
          <w:i/>
          <w:color w:val="auto"/>
          <w:lang w:eastAsia="es-ES"/>
        </w:rPr>
        <w:t>Donut</w:t>
      </w:r>
      <w:r w:rsidR="00467BCF" w:rsidRPr="00763CF0">
        <w:rPr>
          <w:rFonts w:eastAsia="Times New Roman" w:cs="TeXGyreTermes-Regular"/>
          <w:color w:val="auto"/>
          <w:lang w:eastAsia="es-ES"/>
        </w:rPr>
        <w:t>) donde se obtiene el total de registros por provincia.</w:t>
      </w:r>
    </w:p>
    <w:p w14:paraId="3459F19D" w14:textId="1D8B3D67" w:rsidR="00467BCF" w:rsidRPr="00763CF0" w:rsidRDefault="00467BCF" w:rsidP="00467BCF">
      <w:pPr>
        <w:pStyle w:val="Descripcin"/>
        <w:rPr>
          <w:rFonts w:eastAsia="Times New Roman" w:cs="TeXGyreTermes-Regular"/>
          <w:b/>
          <w:color w:val="auto"/>
          <w:lang w:eastAsia="es-ES"/>
        </w:rPr>
      </w:pPr>
      <w:bookmarkStart w:id="206" w:name="_Toc105754859"/>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12</w:t>
      </w:r>
      <w:r w:rsidRPr="00763CF0">
        <w:rPr>
          <w:color w:val="auto"/>
        </w:rPr>
        <w:fldChar w:fldCharType="end"/>
      </w:r>
      <w:r w:rsidR="00BF494E" w:rsidRPr="00763CF0">
        <w:rPr>
          <w:color w:val="auto"/>
        </w:rPr>
        <w:t xml:space="preserve"> </w:t>
      </w:r>
      <w:r w:rsidRPr="00763CF0">
        <w:rPr>
          <w:color w:val="auto"/>
        </w:rPr>
        <w:t>Visualización de Número de Registros por Provincia</w:t>
      </w:r>
      <w:bookmarkEnd w:id="206"/>
    </w:p>
    <w:p w14:paraId="7BC4D573" w14:textId="34EEAE34" w:rsidR="00467BCF" w:rsidRPr="00467BCF" w:rsidRDefault="00467BCF" w:rsidP="00E92E4E">
      <w:pPr>
        <w:jc w:val="center"/>
        <w:rPr>
          <w:rFonts w:eastAsia="Times New Roman" w:cs="TeXGyreTermes-Regular"/>
          <w:b/>
          <w:color w:val="000000" w:themeColor="text1"/>
          <w:lang w:eastAsia="es-ES"/>
        </w:rPr>
      </w:pPr>
      <w:r>
        <w:rPr>
          <w:rFonts w:eastAsia="Times New Roman" w:cs="TeXGyreTermes-Regular"/>
          <w:b/>
          <w:noProof/>
          <w:color w:val="000000" w:themeColor="text1"/>
          <w:lang w:eastAsia="es-EC"/>
        </w:rPr>
        <w:drawing>
          <wp:inline distT="0" distB="0" distL="0" distR="0" wp14:anchorId="32A8EE71" wp14:editId="0F545F3D">
            <wp:extent cx="3591763" cy="2170279"/>
            <wp:effectExtent l="0" t="0" r="889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5179" cy="2202555"/>
                    </a:xfrm>
                    <a:prstGeom prst="rect">
                      <a:avLst/>
                    </a:prstGeom>
                    <a:noFill/>
                    <a:ln>
                      <a:noFill/>
                    </a:ln>
                  </pic:spPr>
                </pic:pic>
              </a:graphicData>
            </a:graphic>
          </wp:inline>
        </w:drawing>
      </w:r>
    </w:p>
    <w:p w14:paraId="0D0D33CE" w14:textId="69F86676" w:rsidR="00A24305" w:rsidRDefault="00A24305">
      <w:pPr>
        <w:rPr>
          <w:rFonts w:eastAsia="Times New Roman" w:cs="TeXGyreTermes-Regular"/>
          <w:b/>
          <w:color w:val="000000" w:themeColor="text1"/>
          <w:lang w:val="es-ES" w:eastAsia="es-ES"/>
        </w:rPr>
      </w:pPr>
    </w:p>
    <w:p w14:paraId="5EA51675" w14:textId="2BA0CF56" w:rsidR="00467BCF" w:rsidRDefault="00467BCF">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Creado las visualizaciones, se construye el </w:t>
      </w:r>
      <w:r>
        <w:rPr>
          <w:rFonts w:eastAsia="Times New Roman" w:cs="TeXGyreTermes-Regular"/>
          <w:i/>
          <w:color w:val="000000" w:themeColor="text1"/>
          <w:lang w:val="es-ES" w:eastAsia="es-ES"/>
        </w:rPr>
        <w:t xml:space="preserve">dashboard </w:t>
      </w:r>
      <w:r>
        <w:rPr>
          <w:rFonts w:eastAsia="Times New Roman" w:cs="TeXGyreTermes-Regular"/>
          <w:color w:val="000000" w:themeColor="text1"/>
          <w:lang w:val="es-ES" w:eastAsia="es-ES"/>
        </w:rPr>
        <w:t xml:space="preserve"> tal cual se observa en la Figura 1</w:t>
      </w:r>
      <w:r w:rsidR="00763CF0">
        <w:rPr>
          <w:rFonts w:eastAsia="Times New Roman" w:cs="TeXGyreTermes-Regular"/>
          <w:color w:val="000000" w:themeColor="text1"/>
          <w:lang w:val="es-ES" w:eastAsia="es-ES"/>
        </w:rPr>
        <w:t>3</w:t>
      </w:r>
      <w:r>
        <w:rPr>
          <w:rFonts w:eastAsia="Times New Roman" w:cs="TeXGyreTermes-Regular"/>
          <w:color w:val="000000" w:themeColor="text1"/>
          <w:lang w:val="es-ES" w:eastAsia="es-ES"/>
        </w:rPr>
        <w:t>, que contiene tres gráficas: una tabla con el total de registros por año, un gráfico de barra</w:t>
      </w:r>
      <w:r w:rsidR="00484F25">
        <w:rPr>
          <w:rFonts w:eastAsia="Times New Roman" w:cs="TeXGyreTermes-Regular"/>
          <w:color w:val="000000" w:themeColor="text1"/>
          <w:lang w:val="es-ES" w:eastAsia="es-ES"/>
        </w:rPr>
        <w:t>s</w:t>
      </w:r>
      <w:r>
        <w:rPr>
          <w:rFonts w:eastAsia="Times New Roman" w:cs="TeXGyreTermes-Regular"/>
          <w:color w:val="000000" w:themeColor="text1"/>
          <w:lang w:val="es-ES" w:eastAsia="es-ES"/>
        </w:rPr>
        <w:t xml:space="preserve"> para obtener la sumatoria del Total de Compras y Ventas por año y un Pastel.</w:t>
      </w:r>
      <w:r w:rsidR="00E6733E">
        <w:rPr>
          <w:rFonts w:eastAsia="Times New Roman" w:cs="TeXGyreTermes-Regular"/>
          <w:color w:val="000000" w:themeColor="text1"/>
          <w:lang w:val="es-ES" w:eastAsia="es-ES"/>
        </w:rPr>
        <w:t xml:space="preserve"> </w:t>
      </w:r>
    </w:p>
    <w:p w14:paraId="584594D3" w14:textId="77777777" w:rsidR="00763CF0" w:rsidRDefault="00763CF0">
      <w:pPr>
        <w:rPr>
          <w:rFonts w:eastAsia="Times New Roman" w:cs="TeXGyreTermes-Regular"/>
          <w:color w:val="000000" w:themeColor="text1"/>
          <w:lang w:val="es-ES" w:eastAsia="es-ES"/>
        </w:rPr>
      </w:pPr>
    </w:p>
    <w:p w14:paraId="7D20CBB5" w14:textId="1E7495B6" w:rsidR="00467BCF" w:rsidRPr="00763CF0" w:rsidRDefault="00467BCF" w:rsidP="00467BCF">
      <w:pPr>
        <w:pStyle w:val="Descripcin"/>
        <w:rPr>
          <w:rFonts w:eastAsia="Times New Roman" w:cs="TeXGyreTermes-Regular"/>
          <w:color w:val="auto"/>
          <w:lang w:eastAsia="es-ES"/>
        </w:rPr>
      </w:pPr>
      <w:bookmarkStart w:id="207" w:name="_Toc105754860"/>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13</w:t>
      </w:r>
      <w:r w:rsidRPr="00763CF0">
        <w:rPr>
          <w:color w:val="auto"/>
        </w:rPr>
        <w:fldChar w:fldCharType="end"/>
      </w:r>
      <w:r w:rsidRPr="00763CF0">
        <w:rPr>
          <w:color w:val="auto"/>
        </w:rPr>
        <w:t xml:space="preserve">  Dashboard con datos de declaraciones históricos</w:t>
      </w:r>
      <w:bookmarkEnd w:id="207"/>
    </w:p>
    <w:p w14:paraId="50D363BC" w14:textId="683EEE92" w:rsidR="00B2129E" w:rsidRDefault="00AE6E6D" w:rsidP="004807A4">
      <w:pPr>
        <w:jc w:val="center"/>
        <w:rPr>
          <w:rFonts w:eastAsia="Times New Roman" w:cs="TeXGyreTermes-Regular"/>
          <w:b/>
          <w:color w:val="000000" w:themeColor="text1"/>
          <w:lang w:val="es-ES" w:eastAsia="es-ES"/>
        </w:rPr>
      </w:pPr>
      <w:r>
        <w:rPr>
          <w:noProof/>
          <w:lang w:eastAsia="es-EC"/>
        </w:rPr>
        <w:lastRenderedPageBreak/>
        <w:drawing>
          <wp:inline distT="0" distB="0" distL="0" distR="0" wp14:anchorId="515341F6" wp14:editId="70AEEF4B">
            <wp:extent cx="5266944" cy="3006862"/>
            <wp:effectExtent l="0" t="0" r="0" b="317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27"/>
                    <a:stretch>
                      <a:fillRect/>
                    </a:stretch>
                  </pic:blipFill>
                  <pic:spPr>
                    <a:xfrm>
                      <a:off x="0" y="0"/>
                      <a:ext cx="5288046" cy="3018909"/>
                    </a:xfrm>
                    <a:prstGeom prst="rect">
                      <a:avLst/>
                    </a:prstGeom>
                  </pic:spPr>
                </pic:pic>
              </a:graphicData>
            </a:graphic>
          </wp:inline>
        </w:drawing>
      </w:r>
    </w:p>
    <w:p w14:paraId="461219B4" w14:textId="77777777" w:rsidR="005321E6" w:rsidRPr="00B12543" w:rsidRDefault="005321E6" w:rsidP="008F1F2E">
      <w:pPr>
        <w:rPr>
          <w:rFonts w:eastAsia="Times New Roman" w:cs="TeXGyreTermes-Regular"/>
          <w:b/>
          <w:color w:val="000000" w:themeColor="text1"/>
          <w:lang w:val="es-ES" w:eastAsia="es-ES"/>
        </w:rPr>
      </w:pPr>
    </w:p>
    <w:p w14:paraId="3F7D7E5F" w14:textId="77777777" w:rsidR="003C134C" w:rsidRPr="00881F30" w:rsidRDefault="00416DCB">
      <w:pPr>
        <w:pStyle w:val="Ttulo1"/>
        <w:rPr>
          <w:color w:val="000000" w:themeColor="text1"/>
        </w:rPr>
      </w:pPr>
      <w:bookmarkStart w:id="208" w:name="_Toc105754809"/>
      <w:r w:rsidRPr="00881F30">
        <w:rPr>
          <w:color w:val="000000" w:themeColor="text1"/>
          <w:lang w:eastAsia="es-ES"/>
        </w:rPr>
        <w:t>4.2. Generación de datos de detalle</w:t>
      </w:r>
      <w:bookmarkEnd w:id="208"/>
    </w:p>
    <w:p w14:paraId="4C65E87D" w14:textId="77777777" w:rsidR="003C134C" w:rsidRPr="00881F30" w:rsidRDefault="00416DCB">
      <w:pPr>
        <w:pStyle w:val="Ttulo3"/>
        <w:rPr>
          <w:color w:val="000000" w:themeColor="text1"/>
        </w:rPr>
      </w:pPr>
      <w:bookmarkStart w:id="209" w:name="_Toc105754810"/>
      <w:r w:rsidRPr="00881F30">
        <w:rPr>
          <w:rFonts w:eastAsia="Times New Roman" w:cs="TeXGyreTermes-Regular"/>
          <w:color w:val="000000" w:themeColor="text1"/>
          <w:lang w:val="es-ES" w:eastAsia="es-ES"/>
        </w:rPr>
        <w:t>4.2.1 Modelo de Datos</w:t>
      </w:r>
      <w:bookmarkEnd w:id="209"/>
    </w:p>
    <w:p w14:paraId="7C94E56A" w14:textId="129746C8" w:rsidR="003C134C" w:rsidRPr="00881F30" w:rsidRDefault="00416DCB">
      <w:pPr>
        <w:rPr>
          <w:color w:val="000000" w:themeColor="text1"/>
        </w:rPr>
      </w:pPr>
      <w:r w:rsidRPr="00881F30">
        <w:rPr>
          <w:color w:val="000000" w:themeColor="text1"/>
        </w:rPr>
        <w:t xml:space="preserve">La Tabla </w:t>
      </w:r>
      <w:r w:rsidR="00763CF0">
        <w:rPr>
          <w:color w:val="000000" w:themeColor="text1"/>
        </w:rPr>
        <w:t>5</w:t>
      </w:r>
      <w:r w:rsidRPr="00881F30">
        <w:rPr>
          <w:color w:val="000000" w:themeColor="text1"/>
        </w:rPr>
        <w:t xml:space="preserve">, define el diccionario de datos correspondiente a la información a detalle de declaraciones, la misma guarda completa relación con la información agregada, a excepción del campo </w:t>
      </w:r>
      <w:r w:rsidR="007B268C" w:rsidRPr="00881F30">
        <w:rPr>
          <w:color w:val="000000" w:themeColor="text1"/>
        </w:rPr>
        <w:t>CODIGO, que</w:t>
      </w:r>
      <w:r w:rsidRPr="00881F30">
        <w:rPr>
          <w:color w:val="000000" w:themeColor="text1"/>
        </w:rPr>
        <w:t xml:space="preserve"> corresponde a un campo auto incremental, útil para la posterior captura de los registros mediante Kafka. Adicionalmente, se </w:t>
      </w:r>
      <w:r w:rsidR="00B61D14">
        <w:rPr>
          <w:color w:val="000000" w:themeColor="text1"/>
        </w:rPr>
        <w:t xml:space="preserve">incorpora </w:t>
      </w:r>
      <w:r w:rsidRPr="00881F30">
        <w:rPr>
          <w:color w:val="000000" w:themeColor="text1"/>
        </w:rPr>
        <w:t xml:space="preserve">el nombre de la variable a nivel de campos de la </w:t>
      </w:r>
      <w:r w:rsidR="00701C6D" w:rsidRPr="00881F30">
        <w:rPr>
          <w:color w:val="000000" w:themeColor="text1"/>
        </w:rPr>
        <w:t>tabla de</w:t>
      </w:r>
      <w:r w:rsidRPr="00881F30">
        <w:rPr>
          <w:color w:val="000000" w:themeColor="text1"/>
        </w:rPr>
        <w:t xml:space="preserve"> base datos: DECLARACIONES.</w:t>
      </w:r>
    </w:p>
    <w:p w14:paraId="502FB75E" w14:textId="627D7E1D" w:rsidR="00724A8D" w:rsidRPr="00763CF0" w:rsidRDefault="00724A8D" w:rsidP="00724A8D">
      <w:pPr>
        <w:pStyle w:val="Descripcin"/>
        <w:rPr>
          <w:color w:val="000000" w:themeColor="text1"/>
        </w:rPr>
      </w:pPr>
      <w:bookmarkStart w:id="210" w:name="_Toc105754839"/>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0237F2">
        <w:rPr>
          <w:bCs/>
          <w:noProof/>
          <w:color w:val="000000" w:themeColor="text1"/>
        </w:rPr>
        <w:t>5</w:t>
      </w:r>
      <w:r w:rsidRPr="00763CF0">
        <w:rPr>
          <w:bCs/>
          <w:color w:val="000000" w:themeColor="text1"/>
        </w:rPr>
        <w:fldChar w:fldCharType="end"/>
      </w:r>
      <w:r w:rsidRPr="00763CF0">
        <w:rPr>
          <w:color w:val="000000" w:themeColor="text1"/>
        </w:rPr>
        <w:t xml:space="preserve"> Diccionario de datos de declaraciones al Detalle</w:t>
      </w:r>
      <w:bookmarkEnd w:id="210"/>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1"/>
        <w:gridCol w:w="2893"/>
        <w:gridCol w:w="2588"/>
      </w:tblGrid>
      <w:tr w:rsidR="00881F30" w:rsidRPr="00881F30" w14:paraId="43A6ACEE" w14:textId="77777777">
        <w:trPr>
          <w:trHeight w:val="79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73203D3"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Nombre de la variable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4C99A48" w14:textId="77777777" w:rsidR="003C134C" w:rsidRPr="00881F30" w:rsidRDefault="00416DCB">
            <w:pPr>
              <w:spacing w:after="0" w:line="240" w:lineRule="auto"/>
              <w:jc w:val="center"/>
              <w:rPr>
                <w:rFonts w:eastAsia="Times New Roman" w:cs="Arial"/>
                <w:b/>
                <w:bCs/>
                <w:color w:val="000000" w:themeColor="text1"/>
                <w:sz w:val="20"/>
                <w:szCs w:val="20"/>
              </w:rPr>
            </w:pPr>
            <w:r w:rsidRPr="00881F30">
              <w:rPr>
                <w:rFonts w:eastAsia="Times New Roman" w:cs="Arial"/>
                <w:b/>
                <w:bCs/>
                <w:color w:val="000000" w:themeColor="text1"/>
                <w:sz w:val="20"/>
                <w:szCs w:val="20"/>
              </w:rPr>
              <w:t>Nombre en la base de datos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53093E5"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Tipo</w:t>
            </w:r>
          </w:p>
        </w:tc>
      </w:tr>
      <w:tr w:rsidR="00881F30" w:rsidRPr="00881F30" w14:paraId="30A0C4B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C45002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Código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239BE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CODIGO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720CE8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C119CF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A6D9D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Año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FF427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ANIO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A61F74"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1742DD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BF01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9B03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MES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1DCDF6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03E106D8"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1106C3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E159B7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CODIGO_SECTOR_N1</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DFAA6E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Alfanumérico</w:t>
            </w:r>
          </w:p>
        </w:tc>
      </w:tr>
      <w:tr w:rsidR="00881F30" w:rsidRPr="00881F30" w14:paraId="729B17B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D03E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Provincia</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11AC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PROVINCIA</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F6D63D2"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56634B5C"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EAFDE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Cantón</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C1ABE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CANTON</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91ADB7E"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881F30" w:rsidRPr="00881F30" w14:paraId="36D1CD91"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A4EF9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C32E0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4CA7AB2"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652B5177"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C8086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Ventas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9F7DB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4A97CF3"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7FFBEDD4"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9E11E3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Exportaciones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520C7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EXPORTACIONES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B4DFD6"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4CDA7F9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DFDD1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D31BDF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8512A8F"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4FF884C"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5DEDA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 netas tarifa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F729D5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B0B210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C040AF0"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1CBBA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Importaciones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B56D82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IMPORTACIONES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DAFCACD"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DE555B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248BC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Compras_Rise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123A8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COMPRAS_RISE</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5C884A"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881F30" w:rsidRPr="00881F30" w14:paraId="51C285F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16880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Total_Compras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6E3F8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TOTAL_COMPRAS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186F71B"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r w:rsidR="003C134C" w:rsidRPr="00881F30" w14:paraId="6EF0C0DB"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9A800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Total_Ventas</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82DFC2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TOTAL_VENTAS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72E86A9" w14:textId="77777777" w:rsidR="003C134C" w:rsidRPr="00881F30" w:rsidRDefault="00416DCB">
            <w:pPr>
              <w:spacing w:after="0" w:line="240" w:lineRule="auto"/>
              <w:jc w:val="center"/>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Numérico</w:t>
            </w:r>
          </w:p>
        </w:tc>
      </w:tr>
    </w:tbl>
    <w:p w14:paraId="25238BFE" w14:textId="77777777" w:rsidR="003C134C" w:rsidRPr="00881F30" w:rsidRDefault="003C134C">
      <w:pPr>
        <w:rPr>
          <w:color w:val="000000" w:themeColor="text1"/>
        </w:rPr>
      </w:pPr>
    </w:p>
    <w:p w14:paraId="5E670035" w14:textId="77777777" w:rsidR="000552F8" w:rsidRPr="00881F30" w:rsidRDefault="000552F8"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284741A" w14:textId="77777777" w:rsidR="000552F8" w:rsidRPr="00881F30" w:rsidRDefault="000552F8">
      <w:pPr>
        <w:rPr>
          <w:color w:val="000000" w:themeColor="text1"/>
          <w:lang w:val="es-ES"/>
        </w:rPr>
      </w:pPr>
    </w:p>
    <w:p w14:paraId="5FBE619E" w14:textId="113ED96B" w:rsidR="003C134C" w:rsidRPr="00881F30" w:rsidRDefault="00416DCB">
      <w:pPr>
        <w:rPr>
          <w:color w:val="000000" w:themeColor="text1"/>
        </w:rPr>
      </w:pPr>
      <w:r w:rsidRPr="00881F30">
        <w:rPr>
          <w:color w:val="000000" w:themeColor="text1"/>
        </w:rPr>
        <w:t xml:space="preserve">Para la generación de valores de detalle en lo que respecta a los campos de Provincia y Cantón es necesario contar con el catastro de ubicaciones geográficas del Ecuador, para ello se requiere de una estructura denominada GEOGRAFICA que almacenará la información descargada del portal del Instituto Nacional de Estadísticas y Censos (INEC). La </w:t>
      </w:r>
      <w:r w:rsidR="00701C6D" w:rsidRPr="00881F30">
        <w:rPr>
          <w:color w:val="000000" w:themeColor="text1"/>
        </w:rPr>
        <w:t xml:space="preserve">Tabla </w:t>
      </w:r>
      <w:r w:rsidR="00763CF0">
        <w:rPr>
          <w:color w:val="000000" w:themeColor="text1"/>
        </w:rPr>
        <w:t>6</w:t>
      </w:r>
      <w:r w:rsidR="000552F8" w:rsidRPr="00881F30">
        <w:rPr>
          <w:color w:val="000000" w:themeColor="text1"/>
        </w:rPr>
        <w:t xml:space="preserve"> </w:t>
      </w:r>
      <w:r w:rsidR="00701C6D" w:rsidRPr="00881F30">
        <w:rPr>
          <w:color w:val="000000" w:themeColor="text1"/>
        </w:rPr>
        <w:t>muestra</w:t>
      </w:r>
      <w:r w:rsidRPr="00881F30">
        <w:rPr>
          <w:color w:val="000000" w:themeColor="text1"/>
        </w:rPr>
        <w:t xml:space="preserve"> el diccionario de datos de la estructura GEOGRAFICA:</w:t>
      </w:r>
    </w:p>
    <w:p w14:paraId="310F6FDC" w14:textId="0D2E6696" w:rsidR="000552F8" w:rsidRPr="00881F30" w:rsidRDefault="000552F8" w:rsidP="000552F8">
      <w:pPr>
        <w:pStyle w:val="Descripcin"/>
        <w:rPr>
          <w:color w:val="000000" w:themeColor="text1"/>
        </w:rPr>
      </w:pPr>
      <w:bookmarkStart w:id="211" w:name="_Toc105754840"/>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0237F2">
        <w:rPr>
          <w:bCs/>
          <w:noProof/>
          <w:color w:val="000000" w:themeColor="text1"/>
        </w:rPr>
        <w:t>6</w:t>
      </w:r>
      <w:r w:rsidRPr="00763CF0">
        <w:rPr>
          <w:bCs/>
          <w:color w:val="000000" w:themeColor="text1"/>
        </w:rPr>
        <w:fldChar w:fldCharType="end"/>
      </w:r>
      <w:r w:rsidRPr="00763CF0">
        <w:rPr>
          <w:bCs/>
          <w:color w:val="000000" w:themeColor="text1"/>
        </w:rPr>
        <w:t xml:space="preserve"> </w:t>
      </w:r>
      <w:r w:rsidRPr="00763CF0">
        <w:rPr>
          <w:color w:val="000000" w:themeColor="text1"/>
        </w:rPr>
        <w:t>Diccionario de datos</w:t>
      </w:r>
      <w:r w:rsidRPr="00881F30">
        <w:rPr>
          <w:color w:val="000000" w:themeColor="text1"/>
        </w:rPr>
        <w:t xml:space="preserve"> de declaraciones al Detalle</w:t>
      </w:r>
      <w:bookmarkEnd w:id="211"/>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0"/>
        <w:gridCol w:w="2893"/>
        <w:gridCol w:w="2589"/>
      </w:tblGrid>
      <w:tr w:rsidR="00881F30" w:rsidRPr="00881F30" w14:paraId="3A5EA97A"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5B3DC24"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lang w:val="en-US"/>
              </w:rPr>
              <w:t>CAMPO</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0112095"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rPr>
              <w:t>DESCRIPCIÓN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1B9CE4" w14:textId="77777777" w:rsidR="003C134C" w:rsidRPr="00881F30" w:rsidRDefault="00416DCB">
            <w:pPr>
              <w:spacing w:after="0" w:line="240" w:lineRule="auto"/>
              <w:jc w:val="center"/>
              <w:rPr>
                <w:b/>
                <w:bCs/>
                <w:color w:val="000000" w:themeColor="text1"/>
              </w:rPr>
            </w:pPr>
            <w:r w:rsidRPr="00881F30">
              <w:rPr>
                <w:rFonts w:eastAsia="Times New Roman" w:cs="Arial"/>
                <w:b/>
                <w:bCs/>
                <w:color w:val="000000" w:themeColor="text1"/>
                <w:sz w:val="20"/>
                <w:szCs w:val="20"/>
                <w:lang w:val="en-US"/>
              </w:rPr>
              <w:t>TIPO</w:t>
            </w:r>
          </w:p>
        </w:tc>
      </w:tr>
      <w:tr w:rsidR="00881F30" w:rsidRPr="00881F30" w14:paraId="2F8798C9"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987BD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PROVINCIA</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0D3F51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Provincia</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6E7B93"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r w:rsidR="003C134C" w:rsidRPr="00881F30" w14:paraId="636CCB40"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FFD1D73"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CANTON</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5FBB17"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Cantón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993400" w14:textId="77777777" w:rsidR="003C134C" w:rsidRPr="00881F30" w:rsidRDefault="00416DCB">
            <w:pPr>
              <w:spacing w:after="0" w:line="240" w:lineRule="auto"/>
              <w:jc w:val="center"/>
              <w:rPr>
                <w:color w:val="000000" w:themeColor="text1"/>
              </w:rPr>
            </w:pPr>
            <w:r w:rsidRPr="00881F30">
              <w:rPr>
                <w:rFonts w:eastAsia="Times New Roman" w:cs="Arial"/>
                <w:color w:val="000000" w:themeColor="text1"/>
                <w:sz w:val="20"/>
                <w:szCs w:val="20"/>
                <w:lang w:val="en-US"/>
              </w:rPr>
              <w:t>Alfanumérico</w:t>
            </w:r>
          </w:p>
        </w:tc>
      </w:tr>
    </w:tbl>
    <w:p w14:paraId="20081FDB" w14:textId="77777777" w:rsidR="003C134C" w:rsidRPr="00881F30" w:rsidRDefault="003C134C">
      <w:pPr>
        <w:rPr>
          <w:color w:val="000000" w:themeColor="text1"/>
        </w:rPr>
      </w:pPr>
    </w:p>
    <w:p w14:paraId="72BAD0E0" w14:textId="77777777" w:rsidR="003C134C" w:rsidRPr="00881F30" w:rsidRDefault="00416DCB">
      <w:pPr>
        <w:pStyle w:val="Ttulo3"/>
        <w:rPr>
          <w:rFonts w:eastAsia="Times New Roman" w:cs="TeXGyreTermes-Regular"/>
          <w:color w:val="000000" w:themeColor="text1"/>
          <w:lang w:val="es-ES" w:eastAsia="es-ES"/>
        </w:rPr>
      </w:pPr>
      <w:bookmarkStart w:id="212" w:name="_Toc105754811"/>
      <w:r w:rsidRPr="00881F30">
        <w:rPr>
          <w:rFonts w:eastAsia="Times New Roman" w:cs="TeXGyreTermes-Regular"/>
          <w:color w:val="000000" w:themeColor="text1"/>
          <w:lang w:val="es-ES" w:eastAsia="es-ES"/>
        </w:rPr>
        <w:t>4.2.2 Definición de estructuras en Oracle</w:t>
      </w:r>
      <w:bookmarkEnd w:id="212"/>
    </w:p>
    <w:p w14:paraId="03EC03AF" w14:textId="7E3997B9" w:rsidR="003C134C" w:rsidRPr="00881F30" w:rsidRDefault="00416DCB">
      <w:pPr>
        <w:rPr>
          <w:color w:val="000000" w:themeColor="text1"/>
          <w:lang w:val="es-ES" w:eastAsia="es-ES"/>
        </w:rPr>
      </w:pPr>
      <w:r w:rsidRPr="00881F30">
        <w:rPr>
          <w:color w:val="000000" w:themeColor="text1"/>
          <w:lang w:val="es-ES" w:eastAsia="es-ES"/>
        </w:rPr>
        <w:t xml:space="preserve">Para la creación de la tabla que almacenará la información a detalle y el procedimiento encargado de generarla de forma </w:t>
      </w:r>
      <w:r w:rsidR="008C7163" w:rsidRPr="00881F30">
        <w:rPr>
          <w:color w:val="000000" w:themeColor="text1"/>
          <w:lang w:val="es-ES" w:eastAsia="es-ES"/>
        </w:rPr>
        <w:t xml:space="preserve">ficticia y masiva, se requiere </w:t>
      </w:r>
      <w:r w:rsidRPr="00881F30">
        <w:rPr>
          <w:color w:val="000000" w:themeColor="text1"/>
          <w:lang w:val="es-ES" w:eastAsia="es-ES"/>
        </w:rPr>
        <w:t>de un esquema/usuario de base datos. Toda la información sobre la creación del esquema, así como los privilegios requeridos para la creación de objetos de base de datos se detallan en el Anexo I de esta memoria.</w:t>
      </w:r>
    </w:p>
    <w:p w14:paraId="1056100B" w14:textId="7F79DFD3" w:rsidR="003C134C" w:rsidRPr="00881F30" w:rsidRDefault="00416DCB">
      <w:pPr>
        <w:rPr>
          <w:color w:val="000000" w:themeColor="text1"/>
        </w:rPr>
      </w:pPr>
      <w:r w:rsidRPr="00881F30">
        <w:rPr>
          <w:color w:val="000000" w:themeColor="text1"/>
          <w:lang w:val="es-ES" w:eastAsia="es-ES"/>
        </w:rPr>
        <w:t xml:space="preserve">Una vez configurado el esquema DECLARACIONES y permisos </w:t>
      </w:r>
      <w:r w:rsidR="00701C6D" w:rsidRPr="00881F30">
        <w:rPr>
          <w:color w:val="000000" w:themeColor="text1"/>
          <w:lang w:val="es-ES" w:eastAsia="es-ES"/>
        </w:rPr>
        <w:t>respectivos; se</w:t>
      </w:r>
      <w:r w:rsidRPr="00881F30">
        <w:rPr>
          <w:color w:val="000000" w:themeColor="text1"/>
          <w:lang w:val="es-ES" w:eastAsia="es-ES"/>
        </w:rPr>
        <w:t xml:space="preserve"> describe la creación de la tabla DECLARACIONES, junto a sus campos constituyentes:</w:t>
      </w:r>
    </w:p>
    <w:p w14:paraId="50B223B4"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create table declaraciones( </w:t>
      </w:r>
    </w:p>
    <w:p w14:paraId="5D108296" w14:textId="36D5A371"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lastRenderedPageBreak/>
        <w:t>CODIGO number(</w:t>
      </w:r>
      <w:r w:rsidR="00E253F8" w:rsidRPr="00881F30">
        <w:rPr>
          <w:rFonts w:ascii="Consolas" w:hAnsi="Consolas"/>
          <w:color w:val="000000" w:themeColor="text1"/>
          <w:sz w:val="20"/>
          <w:szCs w:val="20"/>
          <w:lang w:val="es-ES" w:eastAsia="es-ES"/>
        </w:rPr>
        <w:t>15</w:t>
      </w:r>
      <w:r w:rsidRPr="00881F30">
        <w:rPr>
          <w:rFonts w:ascii="Consolas" w:hAnsi="Consolas"/>
          <w:color w:val="000000" w:themeColor="text1"/>
          <w:sz w:val="20"/>
          <w:szCs w:val="20"/>
          <w:lang w:val="es-ES" w:eastAsia="es-ES"/>
        </w:rPr>
        <w:t>), ANIO number(4),</w:t>
      </w:r>
    </w:p>
    <w:p w14:paraId="5D6E984C"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MES number(2), CODIGO_SECTOR_N1 varchar2(10),</w:t>
      </w:r>
    </w:p>
    <w:p w14:paraId="76D57359"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PROVINCIA varchar2(100),CANTON varchar2(100),</w:t>
      </w:r>
    </w:p>
    <w:p w14:paraId="75B71211" w14:textId="2ACCA35B"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VENTAS_NETAS_12 number(24,2), VENTAS_NETAS_0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0B3D1662" w14:textId="27317FC0"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EXPORTACIONES number(24,2), COMPRAS_NETAS_12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419058FC" w14:textId="1744BDDE"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COMPRAS_NETAS_0 number(24,2), IMPORTACIONES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59B29BE7" w14:textId="7B73C522" w:rsidR="003C134C" w:rsidRPr="00881F30" w:rsidRDefault="00416DCB">
      <w:pPr>
        <w:spacing w:line="240" w:lineRule="auto"/>
        <w:ind w:left="708"/>
        <w:rPr>
          <w:rFonts w:ascii="Consolas" w:hAnsi="Consolas"/>
          <w:color w:val="000000" w:themeColor="text1"/>
          <w:sz w:val="20"/>
          <w:szCs w:val="20"/>
          <w:lang w:val="en-US" w:eastAsia="es-ES"/>
        </w:rPr>
      </w:pPr>
      <w:r w:rsidRPr="00881F30">
        <w:rPr>
          <w:rFonts w:ascii="Consolas" w:hAnsi="Consolas"/>
          <w:color w:val="000000" w:themeColor="text1"/>
          <w:sz w:val="20"/>
          <w:szCs w:val="20"/>
          <w:lang w:val="en-US" w:eastAsia="es-ES"/>
        </w:rPr>
        <w:t>COMPRAS_RISE number(24,2), TOTAL_COMPRAS number(</w:t>
      </w:r>
      <w:r w:rsidR="00E253F8" w:rsidRPr="00881F30">
        <w:rPr>
          <w:rFonts w:ascii="Consolas" w:hAnsi="Consolas"/>
          <w:color w:val="000000" w:themeColor="text1"/>
          <w:sz w:val="20"/>
          <w:szCs w:val="20"/>
          <w:lang w:val="en-US" w:eastAsia="es-ES"/>
        </w:rPr>
        <w:t>12</w:t>
      </w:r>
      <w:r w:rsidRPr="00881F30">
        <w:rPr>
          <w:rFonts w:ascii="Consolas" w:hAnsi="Consolas"/>
          <w:color w:val="000000" w:themeColor="text1"/>
          <w:sz w:val="20"/>
          <w:szCs w:val="20"/>
          <w:lang w:val="en-US" w:eastAsia="es-ES"/>
        </w:rPr>
        <w:t>,2),</w:t>
      </w:r>
    </w:p>
    <w:p w14:paraId="3413DD63" w14:textId="7AD47CE2"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TOTAL_VENTAS number(</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7920EB17" w14:textId="77777777" w:rsidR="003C134C" w:rsidRPr="00881F30" w:rsidRDefault="00416DCB">
      <w:pPr>
        <w:spacing w:line="240" w:lineRule="auto"/>
        <w:ind w:left="708"/>
        <w:rPr>
          <w:rFonts w:ascii="Consolas" w:eastAsia="Times New Roman" w:hAnsi="Consolas" w:cs="Arial"/>
          <w:color w:val="000000" w:themeColor="text1"/>
          <w:sz w:val="20"/>
          <w:szCs w:val="20"/>
          <w:lang w:val="es-ES" w:eastAsia="es-ES"/>
        </w:rPr>
      </w:pPr>
      <w:r w:rsidRPr="00881F30">
        <w:rPr>
          <w:rFonts w:ascii="Consolas" w:eastAsia="Times New Roman" w:hAnsi="Consolas" w:cs="Arial"/>
          <w:color w:val="000000" w:themeColor="text1"/>
          <w:sz w:val="20"/>
          <w:szCs w:val="20"/>
          <w:lang w:val="es-ES" w:eastAsia="es-ES"/>
        </w:rPr>
        <w:t>ALTER TABLE declaraciones ADD (CONSTRAINT declaraciones_PK PRIMARY KEY (CODIGO));</w:t>
      </w:r>
    </w:p>
    <w:p w14:paraId="7EE7C02C" w14:textId="77777777" w:rsidR="003C134C" w:rsidRPr="00881F30" w:rsidRDefault="003C134C">
      <w:pPr>
        <w:rPr>
          <w:color w:val="000000" w:themeColor="text1"/>
          <w:lang w:val="es-ES"/>
        </w:rPr>
      </w:pPr>
    </w:p>
    <w:p w14:paraId="1BC44AB4" w14:textId="7D0E8AEB" w:rsidR="003C134C" w:rsidRPr="00881F30" w:rsidRDefault="00416DCB">
      <w:pPr>
        <w:rPr>
          <w:rFonts w:eastAsia="Times New Roman" w:cs="TeXGyreTermes-Regular"/>
          <w:color w:val="000000" w:themeColor="text1"/>
          <w:lang w:eastAsia="es-ES"/>
        </w:rPr>
      </w:pPr>
      <w:r w:rsidRPr="00881F30">
        <w:rPr>
          <w:rFonts w:eastAsia="Times New Roman" w:cs="TeXGyreTermes-Regular"/>
          <w:color w:val="000000" w:themeColor="text1"/>
          <w:lang w:val="es-ES" w:eastAsia="es-ES"/>
        </w:rPr>
        <w:t xml:space="preserve">El campo CODIGO, corresponde a un valor auto incremental, por </w:t>
      </w:r>
      <w:r w:rsidR="001A0384" w:rsidRPr="00881F30">
        <w:rPr>
          <w:rFonts w:eastAsia="Times New Roman" w:cs="TeXGyreTermes-Regular"/>
          <w:color w:val="000000" w:themeColor="text1"/>
          <w:lang w:val="es-ES" w:eastAsia="es-ES"/>
        </w:rPr>
        <w:t>consiguiente,</w:t>
      </w:r>
      <w:r w:rsidRPr="00881F30">
        <w:rPr>
          <w:rFonts w:eastAsia="Times New Roman" w:cs="TeXGyreTermes-Regular"/>
          <w:color w:val="000000" w:themeColor="text1"/>
          <w:lang w:val="es-ES" w:eastAsia="es-ES"/>
        </w:rPr>
        <w:t xml:space="preserve"> se crea objetos </w:t>
      </w:r>
      <w:r w:rsidR="00701C6D" w:rsidRPr="00881F30">
        <w:rPr>
          <w:rFonts w:eastAsia="Times New Roman" w:cs="TeXGyreTermes-Regular"/>
          <w:color w:val="000000" w:themeColor="text1"/>
          <w:lang w:val="es-ES" w:eastAsia="es-ES"/>
        </w:rPr>
        <w:t>tipo secuencia</w:t>
      </w:r>
      <w:r w:rsidRPr="00881F30">
        <w:rPr>
          <w:rFonts w:eastAsia="Times New Roman" w:cs="TeXGyreTermes-Regular"/>
          <w:color w:val="000000" w:themeColor="text1"/>
          <w:lang w:val="es-ES" w:eastAsia="es-ES"/>
        </w:rPr>
        <w:t xml:space="preserve">  y </w:t>
      </w:r>
      <w:r w:rsidRPr="00881F30">
        <w:rPr>
          <w:rFonts w:eastAsia="Times New Roman" w:cs="TeXGyreTermes-Regular"/>
          <w:i/>
          <w:iCs/>
          <w:color w:val="000000" w:themeColor="text1"/>
          <w:lang w:val="es-ES" w:eastAsia="es-ES"/>
        </w:rPr>
        <w:t xml:space="preserve">trigger </w:t>
      </w:r>
      <w:r w:rsidRPr="00881F30">
        <w:rPr>
          <w:rFonts w:eastAsia="Times New Roman" w:cs="TeXGyreTermes-Regular"/>
          <w:color w:val="000000" w:themeColor="text1"/>
          <w:lang w:val="es-ES" w:eastAsia="es-ES"/>
        </w:rPr>
        <w:t>(dispararador) que generan automáticamente un valor de CODIGO cada que se requiere insertar un registro sobre la tabla.</w:t>
      </w:r>
    </w:p>
    <w:p w14:paraId="54729276"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CREATE SEQUENCE declaraciones_sequence; </w:t>
      </w:r>
    </w:p>
    <w:p w14:paraId="4A69A61D"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CREATE OR REPLACE TRIGGER declaraciones_trigger</w:t>
      </w:r>
    </w:p>
    <w:p w14:paraId="43507FAB" w14:textId="3CA73CC5" w:rsidR="003C134C" w:rsidRPr="00881F30" w:rsidRDefault="00416DCB" w:rsidP="00887AD5">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BEFORE INSERT ON declaraciones</w:t>
      </w:r>
      <w:r w:rsidR="00887AD5" w:rsidRPr="00881F30">
        <w:rPr>
          <w:rFonts w:ascii="Consolas" w:eastAsia="Times New Roman" w:hAnsi="Consolas" w:cs="Arial"/>
          <w:color w:val="000000" w:themeColor="text1"/>
          <w:sz w:val="20"/>
          <w:szCs w:val="20"/>
          <w:lang w:val="en-US" w:eastAsia="es-ES"/>
        </w:rPr>
        <w:t xml:space="preserve"> </w:t>
      </w:r>
      <w:r w:rsidRPr="00881F30">
        <w:rPr>
          <w:rFonts w:ascii="Consolas" w:eastAsia="Times New Roman" w:hAnsi="Consolas" w:cs="Arial"/>
          <w:color w:val="000000" w:themeColor="text1"/>
          <w:sz w:val="20"/>
          <w:szCs w:val="20"/>
          <w:lang w:val="en-US" w:eastAsia="es-ES"/>
        </w:rPr>
        <w:t>FOR EACH ROW</w:t>
      </w:r>
    </w:p>
    <w:p w14:paraId="023EA5A8"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BEGIN</w:t>
      </w:r>
    </w:p>
    <w:p w14:paraId="3865CC0A"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SELECT declaraciones_sequence.nextval INTO :new.CODIGO FROM dual;</w:t>
      </w:r>
    </w:p>
    <w:p w14:paraId="34516358" w14:textId="77777777" w:rsidR="003C134C" w:rsidRPr="008F4288" w:rsidRDefault="00416DCB">
      <w:pPr>
        <w:spacing w:line="240" w:lineRule="auto"/>
        <w:ind w:left="708"/>
        <w:rPr>
          <w:rFonts w:ascii="Consolas" w:eastAsia="Times New Roman" w:hAnsi="Consolas" w:cs="Arial"/>
          <w:color w:val="000000" w:themeColor="text1"/>
          <w:sz w:val="20"/>
          <w:szCs w:val="20"/>
          <w:lang w:eastAsia="es-ES"/>
        </w:rPr>
      </w:pPr>
      <w:r w:rsidRPr="008F4288">
        <w:rPr>
          <w:rFonts w:ascii="Consolas" w:eastAsia="Times New Roman" w:hAnsi="Consolas" w:cs="Arial"/>
          <w:color w:val="000000" w:themeColor="text1"/>
          <w:sz w:val="20"/>
          <w:szCs w:val="20"/>
          <w:lang w:eastAsia="es-ES"/>
        </w:rPr>
        <w:t>END;</w:t>
      </w:r>
    </w:p>
    <w:p w14:paraId="315CEAEE" w14:textId="77777777" w:rsidR="003C134C" w:rsidRPr="008F4288" w:rsidRDefault="003C134C">
      <w:pPr>
        <w:spacing w:line="240" w:lineRule="auto"/>
        <w:ind w:left="708"/>
        <w:jc w:val="left"/>
        <w:rPr>
          <w:rFonts w:ascii="Consolas" w:eastAsia="Times New Roman" w:hAnsi="Consolas" w:cs="Arial"/>
          <w:iCs/>
          <w:color w:val="000000" w:themeColor="text1"/>
          <w:sz w:val="20"/>
          <w:szCs w:val="20"/>
          <w:lang w:bidi="en-US"/>
        </w:rPr>
      </w:pPr>
    </w:p>
    <w:p w14:paraId="54AD7CA2" w14:textId="77777777" w:rsidR="003C134C" w:rsidRPr="00881F30" w:rsidRDefault="00416DCB">
      <w:pPr>
        <w:jc w:val="left"/>
        <w:rPr>
          <w:rFonts w:eastAsia="Times New Roman" w:cs="TeXGyreTermes-Regular"/>
          <w:iCs/>
          <w:color w:val="000000" w:themeColor="text1"/>
          <w:lang w:val="es-ES" w:eastAsia="es-ES" w:bidi="en-US"/>
        </w:rPr>
      </w:pPr>
      <w:r w:rsidRPr="00881F30">
        <w:rPr>
          <w:rFonts w:eastAsia="Times New Roman" w:cs="TeXGyreTermes-Regular"/>
          <w:iCs/>
          <w:color w:val="000000" w:themeColor="text1"/>
          <w:lang w:val="es-ES" w:eastAsia="es-ES" w:bidi="en-US"/>
        </w:rPr>
        <w:t>La tabla GEOGRAFICA, encarga de almacenar los datos de provincias y cantones tiene la siguiente definición:</w:t>
      </w:r>
    </w:p>
    <w:p w14:paraId="11317C70" w14:textId="766246C7" w:rsidR="003C134C" w:rsidRPr="00881F30" w:rsidRDefault="00416DCB">
      <w:pPr>
        <w:jc w:val="left"/>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create table geografica (provincia varchar2(100), canton varchar2(150));</w:t>
      </w:r>
    </w:p>
    <w:p w14:paraId="327F98F3" w14:textId="16BE8205" w:rsidR="003C134C"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Figura</w:t>
      </w:r>
      <w:r w:rsidR="00763CF0">
        <w:rPr>
          <w:rFonts w:eastAsia="Times New Roman" w:cs="Arial"/>
          <w:iCs/>
          <w:color w:val="000000" w:themeColor="text1"/>
          <w:lang w:val="es-ES" w:eastAsia="es-ES" w:bidi="en-US"/>
        </w:rPr>
        <w:t xml:space="preserve"> 14</w:t>
      </w:r>
      <w:r w:rsidR="00EC5D51"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detalla una muestra con la información de provincias y cantones, para un total de 221 registros.</w:t>
      </w:r>
    </w:p>
    <w:p w14:paraId="13EBD307" w14:textId="4C310273" w:rsidR="002D73A9" w:rsidRDefault="002D73A9">
      <w:pPr>
        <w:jc w:val="left"/>
        <w:rPr>
          <w:rFonts w:eastAsia="Times New Roman" w:cs="Arial"/>
          <w:iCs/>
          <w:color w:val="000000" w:themeColor="text1"/>
          <w:lang w:val="es-ES" w:eastAsia="es-ES" w:bidi="en-US"/>
        </w:rPr>
      </w:pPr>
    </w:p>
    <w:p w14:paraId="0F37C7E7" w14:textId="19B579DC" w:rsidR="002D73A9" w:rsidRDefault="002D73A9">
      <w:pPr>
        <w:jc w:val="left"/>
        <w:rPr>
          <w:rFonts w:eastAsia="Times New Roman" w:cs="Arial"/>
          <w:iCs/>
          <w:color w:val="000000" w:themeColor="text1"/>
          <w:lang w:val="es-ES" w:eastAsia="es-ES" w:bidi="en-US"/>
        </w:rPr>
      </w:pPr>
    </w:p>
    <w:p w14:paraId="6210B00E" w14:textId="4CA6703E" w:rsidR="008F1F2E" w:rsidRDefault="008F1F2E">
      <w:pPr>
        <w:jc w:val="left"/>
        <w:rPr>
          <w:rFonts w:eastAsia="Times New Roman" w:cs="Arial"/>
          <w:iCs/>
          <w:color w:val="000000" w:themeColor="text1"/>
          <w:lang w:val="es-ES" w:eastAsia="es-ES" w:bidi="en-US"/>
        </w:rPr>
      </w:pPr>
    </w:p>
    <w:p w14:paraId="282CE659" w14:textId="77777777" w:rsidR="008F1F2E" w:rsidRPr="00881F30" w:rsidRDefault="008F1F2E">
      <w:pPr>
        <w:jc w:val="left"/>
        <w:rPr>
          <w:rFonts w:eastAsia="Times New Roman" w:cs="Arial"/>
          <w:iCs/>
          <w:color w:val="000000" w:themeColor="text1"/>
          <w:lang w:val="es-ES" w:eastAsia="es-ES" w:bidi="en-US"/>
        </w:rPr>
      </w:pPr>
    </w:p>
    <w:p w14:paraId="59B5BE2D" w14:textId="56FF9859" w:rsidR="00621D17" w:rsidRPr="00881F30" w:rsidRDefault="00EC5D51" w:rsidP="00EC5D51">
      <w:pPr>
        <w:pStyle w:val="Descripcin"/>
        <w:rPr>
          <w:rFonts w:eastAsia="Times New Roman" w:cs="Arial"/>
          <w:iCs w:val="0"/>
          <w:color w:val="000000" w:themeColor="text1"/>
          <w:lang w:eastAsia="es-ES" w:bidi="en-US"/>
        </w:rPr>
      </w:pPr>
      <w:bookmarkStart w:id="213" w:name="_Toc105754861"/>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14</w:t>
      </w:r>
      <w:r w:rsidRPr="00881F30">
        <w:rPr>
          <w:color w:val="000000" w:themeColor="text1"/>
        </w:rPr>
        <w:fldChar w:fldCharType="end"/>
      </w:r>
      <w:r w:rsidRPr="00881F30">
        <w:rPr>
          <w:color w:val="000000" w:themeColor="text1"/>
        </w:rPr>
        <w:t xml:space="preserve"> Muestra de datos ubicaciones geográficas</w:t>
      </w:r>
      <w:bookmarkEnd w:id="213"/>
    </w:p>
    <w:p w14:paraId="641B67F5"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59264" behindDoc="0" locked="0" layoutInCell="1" allowOverlap="1" wp14:anchorId="7E99949F" wp14:editId="04C25C01">
            <wp:simplePos x="0" y="0"/>
            <wp:positionH relativeFrom="column">
              <wp:align>center</wp:align>
            </wp:positionH>
            <wp:positionV relativeFrom="paragraph">
              <wp:posOffset>635</wp:posOffset>
            </wp:positionV>
            <wp:extent cx="2343150" cy="1609725"/>
            <wp:effectExtent l="0" t="0" r="0" b="0"/>
            <wp:wrapSquare wrapText="largest"/>
            <wp:docPr id="1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pic:cNvPicPr>
                      <a:picLocks noChangeAspect="1" noChangeArrowheads="1"/>
                    </pic:cNvPicPr>
                  </pic:nvPicPr>
                  <pic:blipFill>
                    <a:blip r:embed="rId28"/>
                    <a:stretch>
                      <a:fillRect/>
                    </a:stretch>
                  </pic:blipFill>
                  <pic:spPr bwMode="auto">
                    <a:xfrm>
                      <a:off x="0" y="0"/>
                      <a:ext cx="2343150" cy="1609725"/>
                    </a:xfrm>
                    <a:prstGeom prst="rect">
                      <a:avLst/>
                    </a:prstGeom>
                  </pic:spPr>
                </pic:pic>
              </a:graphicData>
            </a:graphic>
          </wp:anchor>
        </w:drawing>
      </w:r>
    </w:p>
    <w:p w14:paraId="0A701F5D" w14:textId="77777777" w:rsidR="003C134C" w:rsidRPr="00881F30" w:rsidRDefault="003C134C">
      <w:pPr>
        <w:jc w:val="left"/>
        <w:rPr>
          <w:rFonts w:eastAsia="Times New Roman" w:cs="Arial"/>
          <w:iCs/>
          <w:color w:val="000000" w:themeColor="text1"/>
          <w:lang w:val="es-ES" w:eastAsia="es-ES" w:bidi="en-US"/>
        </w:rPr>
      </w:pPr>
    </w:p>
    <w:p w14:paraId="0A6FE1D8" w14:textId="77777777" w:rsidR="003C134C" w:rsidRPr="00881F30" w:rsidRDefault="003C134C">
      <w:pPr>
        <w:jc w:val="left"/>
        <w:rPr>
          <w:rFonts w:eastAsia="Times New Roman" w:cs="Arial"/>
          <w:iCs/>
          <w:color w:val="000000" w:themeColor="text1"/>
          <w:lang w:val="es-ES" w:eastAsia="es-ES" w:bidi="en-US"/>
        </w:rPr>
      </w:pPr>
    </w:p>
    <w:p w14:paraId="0137D1A5" w14:textId="77777777" w:rsidR="003C134C" w:rsidRPr="00881F30" w:rsidRDefault="003C134C">
      <w:pPr>
        <w:jc w:val="left"/>
        <w:rPr>
          <w:rFonts w:eastAsia="Times New Roman" w:cs="Arial"/>
          <w:iCs/>
          <w:color w:val="000000" w:themeColor="text1"/>
          <w:lang w:val="es-ES" w:eastAsia="es-ES" w:bidi="en-US"/>
        </w:rPr>
      </w:pPr>
    </w:p>
    <w:p w14:paraId="557266EE" w14:textId="77777777" w:rsidR="003C134C" w:rsidRPr="00881F30" w:rsidRDefault="003C134C">
      <w:pPr>
        <w:jc w:val="left"/>
        <w:rPr>
          <w:rFonts w:eastAsia="Times New Roman" w:cs="Arial"/>
          <w:iCs/>
          <w:color w:val="000000" w:themeColor="text1"/>
          <w:lang w:val="es-ES" w:eastAsia="es-ES" w:bidi="en-US"/>
        </w:rPr>
      </w:pPr>
    </w:p>
    <w:p w14:paraId="20E396F3" w14:textId="77777777" w:rsidR="003C134C"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Con la creación de la estructura donde se almacena la información a detalle de declaraciones, junto a la tabla catálogo con ubicaciones geográficas, es momento de un procedimiento almacenado GENERACION_DECLARACIONES, responsable de poblar la tabla DECLARACIONES con data randómica al momento de ser invocado. Este procedimiento tiene un parámetro denominado nombre_provincia el cual recibe el valor de una determinada provincia para la consecuente generación de datos de tal. Este parámetro admite valores nulos, en caso de ser así, el procedimiento generará información de cualquier provincia.</w:t>
      </w:r>
    </w:p>
    <w:p w14:paraId="5622A9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CREATE OR REPLACE PROCEDURE generacion_declaraciones (</w:t>
      </w:r>
    </w:p>
    <w:p w14:paraId="0ABDB5C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nombre_provincia   IN varchar2 DEFAULT NULL )</w:t>
      </w:r>
    </w:p>
    <w:p w14:paraId="2AF2F4F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IS</w:t>
      </w:r>
    </w:p>
    <w:p w14:paraId="45ABD27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var_ANIO               NUMBER := 2022;</w:t>
      </w:r>
    </w:p>
    <w:p w14:paraId="6BB5DD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                NUMBER;</w:t>
      </w:r>
    </w:p>
    <w:p w14:paraId="3B10680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   VARCHAR2 (10);</w:t>
      </w:r>
    </w:p>
    <w:p w14:paraId="7F73A99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var_PROVINCIA          VARCHAR2 (100);</w:t>
      </w:r>
    </w:p>
    <w:p w14:paraId="133DBF8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var_CANTON             VARCHAR2 (100);</w:t>
      </w:r>
    </w:p>
    <w:p w14:paraId="42EA58F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NUMBER (24,2);</w:t>
      </w:r>
    </w:p>
    <w:p w14:paraId="3363E64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     NUMBER (24,2);</w:t>
      </w:r>
    </w:p>
    <w:p w14:paraId="1A8616E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      NUMBER (24,2);</w:t>
      </w:r>
    </w:p>
    <w:p w14:paraId="252844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NUMBER (24,2);</w:t>
      </w:r>
    </w:p>
    <w:p w14:paraId="14CA54A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    NUMBER (24,2);</w:t>
      </w:r>
    </w:p>
    <w:p w14:paraId="311F042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      NUMBER (24,2);</w:t>
      </w:r>
    </w:p>
    <w:p w14:paraId="0DF02D4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       NUMBER (24,2);</w:t>
      </w:r>
    </w:p>
    <w:p w14:paraId="5206E5F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NUMBER (24,2);</w:t>
      </w:r>
    </w:p>
    <w:p w14:paraId="6DB0623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NUMBER (24,2);</w:t>
      </w:r>
    </w:p>
    <w:p w14:paraId="22B5722A"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BEGIN</w:t>
      </w:r>
    </w:p>
    <w:p w14:paraId="25E96B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 GENERACION DE UN VALOR RANDÓMICO PARA EL MES </w:t>
      </w:r>
    </w:p>
    <w:p w14:paraId="06BFC1D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var_mes := ROUND (DBMS_RANDOM.VALUE (1, 12));</w:t>
      </w:r>
    </w:p>
    <w:p w14:paraId="057BD0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 xml:space="preserve">/*OBTENCION DE UN VALOR RANDÓMICO DE PROVINCIA  REALIZANDO </w:t>
      </w:r>
    </w:p>
    <w:p w14:paraId="7A0D2DC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PREVIAMENTE LA VALIDACION SI SE INVOCÓ AL PROCEDIMIENTO</w:t>
      </w:r>
    </w:p>
    <w:p w14:paraId="66A15F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CON VALOR DE PROVINCIA EN ESTADO NULL, SE OBTIENE PROVINCIA Y CANTÓN</w:t>
      </w:r>
    </w:p>
    <w:p w14:paraId="57EC58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DE FORMA RANDÓMICA*/ </w:t>
      </w:r>
    </w:p>
    <w:p w14:paraId="20FDE76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if nombre_provincia is null then </w:t>
      </w:r>
    </w:p>
    <w:p w14:paraId="47A3D04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SELECT provincia, canton into var_provincia, var_canton</w:t>
      </w:r>
    </w:p>
    <w:p w14:paraId="72794C6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FROM   (SELECT * FROM   geografica ORDER BY DBMS_RANDOM.RANDOM)</w:t>
      </w:r>
    </w:p>
    <w:p w14:paraId="32747F0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WHERE   rownum =1;</w:t>
      </w:r>
    </w:p>
    <w:p w14:paraId="3A3B17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else  --SI LA PROVINCIA NO ES NULO SE OBTIENE UN CANTÓN DE FORMA RANDÓMICA</w:t>
      </w:r>
    </w:p>
    <w:p w14:paraId="07F2F4B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SELECT  canton into  var_canton</w:t>
      </w:r>
    </w:p>
    <w:p w14:paraId="0EA25B3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FROM   ( SELECT * FROM   geografica  where provincia=nombre_provincia</w:t>
      </w:r>
    </w:p>
    <w:p w14:paraId="0591D47A"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ORDER BY DBMS_RANDOM.RANDOM) WHERE  rownum =1;</w:t>
      </w:r>
    </w:p>
    <w:p w14:paraId="469106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var_provincia:=nombre_provincia;</w:t>
      </w:r>
    </w:p>
    <w:p w14:paraId="44A37BE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end if; </w:t>
      </w:r>
    </w:p>
    <w:p w14:paraId="4ED5BED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DEL CÓDIGO DE SECTOR CON VALORES ENTRE A y X</w:t>
      </w:r>
    </w:p>
    <w:p w14:paraId="7907EB9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var_CODIGO_SECTOR_N1:=chr(DBMS_RANDOM.VALUE (65, 88));</w:t>
      </w:r>
    </w:p>
    <w:p w14:paraId="3FE6E33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 VALORES RANDOMICOS PARA LOS CAMPOS TIPO NUMÉRICO</w:t>
      </w:r>
    </w:p>
    <w:p w14:paraId="17A8891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 ROUND (DBMS_RANDOM.VALUE (1, 100000), 2);</w:t>
      </w:r>
    </w:p>
    <w:p w14:paraId="379FB00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 ROUND (DBMS_RANDOM.VALUE (1, 100000), 2);</w:t>
      </w:r>
    </w:p>
    <w:p w14:paraId="0430449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var_VENTAS_NETAS_0:=var_VENTAS_NETAS_12*1.1;</w:t>
      </w:r>
    </w:p>
    <w:p w14:paraId="4AC37A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var_EXPORTACIONES:=var_VENTAS_NETAS_12*1.2;</w:t>
      </w:r>
    </w:p>
    <w:p w14:paraId="48504A9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var_COMPRAS_NETAS_0:=var_COMPRAS_NETAS_12*1.1;</w:t>
      </w:r>
    </w:p>
    <w:p w14:paraId="4B4A50E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var_IMPORTACIONES:=var_COMPRAS_NETAS_12*1.5;</w:t>
      </w:r>
    </w:p>
    <w:p w14:paraId="7D0F9EA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var_COMPRAS_RISE:=var_COMPRAS_NETAS_12*0.05;</w:t>
      </w:r>
    </w:p>
    <w:p w14:paraId="5B45CDC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--OBTENCIÓN DE LOS TOTALES DE COMPRAS Y VENTAS</w:t>
      </w:r>
    </w:p>
    <w:p w14:paraId="1FF4EB3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var_TOTAL_COMPRAS :=var_COMPRAS_NETAS_12 + var_COMPRAS_NETAS_0 + </w:t>
      </w:r>
      <w:r w:rsidRPr="00881F30">
        <w:rPr>
          <w:rFonts w:ascii="Consolas" w:eastAsia="Times New Roman" w:hAnsi="Consolas" w:cs="Arial"/>
          <w:iCs/>
          <w:color w:val="000000" w:themeColor="text1"/>
          <w:sz w:val="20"/>
          <w:szCs w:val="20"/>
          <w:lang w:val="es-ES" w:eastAsia="es-ES" w:bidi="en-US"/>
        </w:rPr>
        <w:tab/>
        <w:t>var_COMPRAS_RISE;</w:t>
      </w:r>
    </w:p>
    <w:p w14:paraId="11F185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var_TOTAL_VENTAS := var_VENTAS_NETAS_12 + var_VENTAS_NETAS_0;</w:t>
      </w:r>
    </w:p>
    <w:p w14:paraId="798B757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FOR i IN 1 .. 500</w:t>
      </w:r>
    </w:p>
    <w:p w14:paraId="7626DD6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LOOP</w:t>
      </w:r>
    </w:p>
    <w:p w14:paraId="4C07A91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--INSERCIÓN EN LA TABLA DE DECLARACIONES </w:t>
      </w:r>
    </w:p>
    <w:p w14:paraId="5CEE522F"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w:t>
      </w:r>
      <w:r w:rsidRPr="00881F30">
        <w:rPr>
          <w:rFonts w:ascii="Consolas" w:eastAsia="Times New Roman" w:hAnsi="Consolas" w:cs="Arial"/>
          <w:iCs/>
          <w:color w:val="000000" w:themeColor="text1"/>
          <w:sz w:val="20"/>
          <w:szCs w:val="20"/>
          <w:lang w:val="en-US" w:eastAsia="es-ES" w:bidi="en-US"/>
        </w:rPr>
        <w:t>INSERT /*+ append */ INTO declaraciones nologging (anio,</w:t>
      </w:r>
    </w:p>
    <w:p w14:paraId="3DD3C0D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mes,provincia, canton, CODIGO_SECTOR_N1,VENTAS_NETAS_12,</w:t>
      </w:r>
    </w:p>
    <w:p w14:paraId="7F9919C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VENTAS_NETAS_0, EXPORTACIONES,COMPRAS_NETAS_12,COMPRAS_NETAS_0,</w:t>
      </w:r>
    </w:p>
    <w:p w14:paraId="2F7E807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 xml:space="preserve">  IMPORTACIONES,COMPRAS_RISE,TOTAL_COMPRAS,TOTAL_VENTAS)</w:t>
      </w:r>
    </w:p>
    <w:p w14:paraId="231356A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VALUES (var_anio,</w:t>
      </w:r>
    </w:p>
    <w:p w14:paraId="37EF52E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var_mes,var_provincia, var_canton, var_CODIGO_SECTOR_N1,</w:t>
      </w:r>
    </w:p>
    <w:p w14:paraId="734D324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var_VENTAS_NETAS_12,var_VENTAS_NETAS_0,var_EXPORTACIONES,</w:t>
      </w:r>
    </w:p>
    <w:p w14:paraId="738EA20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var_COMPRAS_NETAS_12,var_COMPRAS_NETAS_0,var_IMPORTACIONES,</w:t>
      </w:r>
    </w:p>
    <w:p w14:paraId="41EA2D39"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var_COMPRAS_RISE,var_TOTAL_COMPRAS,var_TOTAL_VENTAS);</w:t>
      </w:r>
    </w:p>
    <w:p w14:paraId="4FD5BF58"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F4288">
        <w:rPr>
          <w:rFonts w:ascii="Consolas" w:eastAsia="Times New Roman" w:hAnsi="Consolas" w:cs="Arial"/>
          <w:iCs/>
          <w:color w:val="000000" w:themeColor="text1"/>
          <w:sz w:val="20"/>
          <w:szCs w:val="20"/>
          <w:lang w:val="en-US" w:eastAsia="es-ES" w:bidi="en-US"/>
        </w:rPr>
        <w:t>END LOOP;</w:t>
      </w:r>
    </w:p>
    <w:p w14:paraId="561A726D"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 xml:space="preserve">    COMMIT;</w:t>
      </w:r>
    </w:p>
    <w:p w14:paraId="7AFAD433" w14:textId="3CC6EDE1" w:rsidR="003C134C" w:rsidRPr="008F4288" w:rsidRDefault="00416DCB" w:rsidP="00EC5D51">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END;</w:t>
      </w:r>
    </w:p>
    <w:p w14:paraId="36A0A495" w14:textId="77777777" w:rsidR="00881F30" w:rsidRPr="008F4288" w:rsidRDefault="00881F30" w:rsidP="00EC5D51">
      <w:pPr>
        <w:spacing w:line="240" w:lineRule="auto"/>
        <w:rPr>
          <w:rFonts w:ascii="Consolas" w:eastAsia="Times New Roman" w:hAnsi="Consolas" w:cs="Arial"/>
          <w:iCs/>
          <w:color w:val="000000" w:themeColor="text1"/>
          <w:sz w:val="20"/>
          <w:szCs w:val="20"/>
          <w:lang w:val="en-US" w:eastAsia="es-ES" w:bidi="en-US"/>
        </w:rPr>
      </w:pPr>
    </w:p>
    <w:p w14:paraId="03AB92DB" w14:textId="77777777" w:rsidR="003C134C" w:rsidRPr="008F4288" w:rsidRDefault="00416DCB">
      <w:pPr>
        <w:pStyle w:val="Ttulo3"/>
        <w:spacing w:line="240" w:lineRule="auto"/>
        <w:jc w:val="left"/>
        <w:rPr>
          <w:rFonts w:eastAsia="Times New Roman" w:cs="TeXGyreTermes-Regular"/>
          <w:iCs/>
          <w:color w:val="000000" w:themeColor="text1"/>
          <w:lang w:val="en-US" w:eastAsia="es-ES" w:bidi="en-US"/>
        </w:rPr>
      </w:pPr>
      <w:bookmarkStart w:id="214" w:name="_Toc105754812"/>
      <w:r w:rsidRPr="008F4288">
        <w:rPr>
          <w:rFonts w:eastAsia="Times New Roman" w:cs="TeXGyreTermes-Regular"/>
          <w:iCs/>
          <w:color w:val="000000" w:themeColor="text1"/>
          <w:lang w:val="en-US" w:eastAsia="es-ES" w:bidi="en-US"/>
        </w:rPr>
        <w:t>4.2.3 Interfaz  gráfica</w:t>
      </w:r>
      <w:bookmarkEnd w:id="214"/>
      <w:r w:rsidRPr="008F4288">
        <w:rPr>
          <w:rFonts w:eastAsia="Times New Roman" w:cs="TeXGyreTermes-Regular"/>
          <w:iCs/>
          <w:color w:val="000000" w:themeColor="text1"/>
          <w:lang w:val="en-US" w:eastAsia="es-ES" w:bidi="en-US"/>
        </w:rPr>
        <w:t xml:space="preserve"> </w:t>
      </w:r>
    </w:p>
    <w:p w14:paraId="5E42843D" w14:textId="0131667F" w:rsidR="00BE2D79"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 xml:space="preserve">Con el propósito de controlar </w:t>
      </w:r>
      <w:r w:rsidR="00701C6D" w:rsidRPr="00881F30">
        <w:rPr>
          <w:rFonts w:eastAsia="Times New Roman" w:cs="Arial"/>
          <w:iCs/>
          <w:color w:val="000000" w:themeColor="text1"/>
          <w:lang w:val="es-ES" w:eastAsia="es-ES" w:bidi="en-US"/>
        </w:rPr>
        <w:t>la provincia</w:t>
      </w:r>
      <w:r w:rsidRPr="00881F30">
        <w:rPr>
          <w:rFonts w:eastAsia="Times New Roman" w:cs="Arial"/>
          <w:iCs/>
          <w:color w:val="000000" w:themeColor="text1"/>
          <w:lang w:val="es-ES" w:eastAsia="es-ES" w:bidi="en-US"/>
        </w:rPr>
        <w:t xml:space="preserve"> que generen mayor cantidad de datos a fin de poder visualizar como los reportes en tiempo real cambian durante la ingesta de datos, se propone de una sencilla interfaz gráfica, en la Figura </w:t>
      </w:r>
      <w:r w:rsidR="00B61D14">
        <w:rPr>
          <w:rFonts w:eastAsia="Times New Roman" w:cs="Arial"/>
          <w:iCs/>
          <w:color w:val="000000" w:themeColor="text1"/>
          <w:lang w:val="es-ES" w:eastAsia="es-ES" w:bidi="en-US"/>
        </w:rPr>
        <w:t>1</w:t>
      </w:r>
      <w:r w:rsidR="00763CF0">
        <w:rPr>
          <w:rFonts w:eastAsia="Times New Roman" w:cs="Arial"/>
          <w:iCs/>
          <w:color w:val="000000" w:themeColor="text1"/>
          <w:lang w:val="es-ES" w:eastAsia="es-ES" w:bidi="en-US"/>
        </w:rPr>
        <w:t>5</w:t>
      </w:r>
      <w:r w:rsidR="00BE2D79"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se visualiza la estructura de la interfaz y sus respectivos componentes:</w:t>
      </w:r>
    </w:p>
    <w:p w14:paraId="042E40C3" w14:textId="1810DEC9" w:rsidR="00BE2D79" w:rsidRPr="00881F30" w:rsidRDefault="00BE2D79" w:rsidP="00EC5D51">
      <w:pPr>
        <w:pStyle w:val="Descripcin"/>
        <w:rPr>
          <w:color w:val="000000" w:themeColor="text1"/>
        </w:rPr>
      </w:pPr>
      <w:bookmarkStart w:id="215" w:name="_Toc10575486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15</w:t>
      </w:r>
      <w:r w:rsidRPr="00881F30">
        <w:rPr>
          <w:color w:val="000000" w:themeColor="text1"/>
        </w:rPr>
        <w:fldChar w:fldCharType="end"/>
      </w:r>
      <w:r w:rsidRPr="00881F30">
        <w:rPr>
          <w:color w:val="000000" w:themeColor="text1"/>
        </w:rPr>
        <w:t xml:space="preserve"> Interfaz gráfica declaraciones</w:t>
      </w:r>
      <w:bookmarkEnd w:id="215"/>
    </w:p>
    <w:p w14:paraId="0CBCDF87" w14:textId="77777777" w:rsidR="00EC5D51" w:rsidRPr="00881F30" w:rsidRDefault="00EC5D51" w:rsidP="00EC5D51">
      <w:pPr>
        <w:spacing w:after="0"/>
        <w:rPr>
          <w:color w:val="000000" w:themeColor="text1"/>
          <w:lang w:val="es-ES"/>
        </w:rPr>
      </w:pPr>
    </w:p>
    <w:p w14:paraId="2112F4D3"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60288" behindDoc="0" locked="0" layoutInCell="1" allowOverlap="1" wp14:anchorId="24A3A622" wp14:editId="2F50374E">
            <wp:simplePos x="0" y="0"/>
            <wp:positionH relativeFrom="column">
              <wp:posOffset>391795</wp:posOffset>
            </wp:positionH>
            <wp:positionV relativeFrom="paragraph">
              <wp:posOffset>-161925</wp:posOffset>
            </wp:positionV>
            <wp:extent cx="4747895" cy="2646045"/>
            <wp:effectExtent l="0" t="0" r="0" b="0"/>
            <wp:wrapSquare wrapText="largest"/>
            <wp:docPr id="13"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pic:cNvPicPr>
                      <a:picLocks noChangeAspect="1" noChangeArrowheads="1"/>
                    </pic:cNvPicPr>
                  </pic:nvPicPr>
                  <pic:blipFill>
                    <a:blip r:embed="rId29"/>
                    <a:srcRect b="5847"/>
                    <a:stretch>
                      <a:fillRect/>
                    </a:stretch>
                  </pic:blipFill>
                  <pic:spPr bwMode="auto">
                    <a:xfrm>
                      <a:off x="0" y="0"/>
                      <a:ext cx="4747895" cy="2646045"/>
                    </a:xfrm>
                    <a:prstGeom prst="rect">
                      <a:avLst/>
                    </a:prstGeom>
                  </pic:spPr>
                </pic:pic>
              </a:graphicData>
            </a:graphic>
          </wp:anchor>
        </w:drawing>
      </w:r>
    </w:p>
    <w:p w14:paraId="6F4704D0" w14:textId="77777777" w:rsidR="003C134C" w:rsidRPr="00881F30" w:rsidRDefault="003C134C">
      <w:pPr>
        <w:jc w:val="left"/>
        <w:rPr>
          <w:rFonts w:eastAsia="Times New Roman" w:cs="Arial"/>
          <w:iCs/>
          <w:color w:val="000000" w:themeColor="text1"/>
          <w:lang w:val="es-ES" w:eastAsia="es-ES" w:bidi="en-US"/>
        </w:rPr>
      </w:pPr>
    </w:p>
    <w:p w14:paraId="12908851" w14:textId="77777777" w:rsidR="003C134C" w:rsidRPr="00881F30" w:rsidRDefault="003C134C">
      <w:pPr>
        <w:jc w:val="left"/>
        <w:rPr>
          <w:rFonts w:eastAsia="Times New Roman" w:cs="Arial"/>
          <w:iCs/>
          <w:color w:val="000000" w:themeColor="text1"/>
          <w:lang w:val="es-ES" w:eastAsia="es-ES" w:bidi="en-US"/>
        </w:rPr>
      </w:pPr>
    </w:p>
    <w:p w14:paraId="4DCA3C81" w14:textId="77777777" w:rsidR="003C134C" w:rsidRPr="00881F30" w:rsidRDefault="003C134C">
      <w:pPr>
        <w:jc w:val="left"/>
        <w:rPr>
          <w:rFonts w:eastAsia="Times New Roman" w:cs="Arial"/>
          <w:iCs/>
          <w:color w:val="000000" w:themeColor="text1"/>
          <w:lang w:val="es-ES" w:eastAsia="es-ES" w:bidi="en-US"/>
        </w:rPr>
      </w:pPr>
    </w:p>
    <w:p w14:paraId="627FF9BA" w14:textId="77777777" w:rsidR="003C134C" w:rsidRPr="00881F30" w:rsidRDefault="003C134C">
      <w:pPr>
        <w:jc w:val="left"/>
        <w:rPr>
          <w:rFonts w:eastAsia="Times New Roman" w:cs="Arial"/>
          <w:iCs/>
          <w:color w:val="000000" w:themeColor="text1"/>
          <w:lang w:val="es-ES" w:eastAsia="es-ES" w:bidi="en-US"/>
        </w:rPr>
      </w:pPr>
    </w:p>
    <w:p w14:paraId="629C3EBE" w14:textId="77777777" w:rsidR="003C134C" w:rsidRPr="00881F30" w:rsidRDefault="003C134C">
      <w:pPr>
        <w:jc w:val="left"/>
        <w:rPr>
          <w:rFonts w:eastAsia="Times New Roman" w:cs="Arial"/>
          <w:iCs/>
          <w:color w:val="000000" w:themeColor="text1"/>
          <w:lang w:val="es-ES" w:eastAsia="es-ES" w:bidi="en-US"/>
        </w:rPr>
      </w:pPr>
    </w:p>
    <w:p w14:paraId="1F1FE7A0" w14:textId="77777777" w:rsidR="003C134C" w:rsidRPr="00881F30" w:rsidRDefault="003C134C">
      <w:pPr>
        <w:jc w:val="left"/>
        <w:rPr>
          <w:rFonts w:eastAsia="Times New Roman" w:cs="Arial"/>
          <w:iCs/>
          <w:color w:val="000000" w:themeColor="text1"/>
          <w:lang w:val="es-ES" w:eastAsia="es-ES" w:bidi="en-US"/>
        </w:rPr>
      </w:pPr>
    </w:p>
    <w:p w14:paraId="2605AE7B" w14:textId="77777777" w:rsidR="003C134C" w:rsidRPr="00881F30" w:rsidRDefault="003C134C">
      <w:pPr>
        <w:jc w:val="left"/>
        <w:rPr>
          <w:rFonts w:eastAsia="Times New Roman" w:cs="Arial"/>
          <w:iCs/>
          <w:color w:val="000000" w:themeColor="text1"/>
          <w:lang w:val="es-ES" w:eastAsia="es-ES" w:bidi="en-US"/>
        </w:rPr>
      </w:pPr>
    </w:p>
    <w:p w14:paraId="430377DB"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lastRenderedPageBreak/>
        <w:t>Esta interfaz, creada con el entorno de desarrollo Netbeans para lenguaje Java, consta de los siguientes componentes:</w:t>
      </w:r>
    </w:p>
    <w:p w14:paraId="7719D7DC" w14:textId="77777777" w:rsidR="003C134C" w:rsidRPr="00881F30"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Radio botones con las 24 provincias del Ecuador, que invocan al procedimiento GENERACION_DECLARACIONES enviando como parámetro el valor de una provincia; de esta forma la tabla de declaraciones será cargada con información exclusiva de la provincia seleccionada.</w:t>
      </w:r>
    </w:p>
    <w:p w14:paraId="1941936F" w14:textId="3ACD1A67" w:rsidR="00177733" w:rsidRPr="00177733"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Botón BALANCEAR: Al hacer clic sobre este componente gráfico, se invoca al mismo procedimiento de generación de declaraciones, con la única diferencia que los datos generados corresponderán a cualquier provincia.</w:t>
      </w:r>
    </w:p>
    <w:p w14:paraId="45E92678" w14:textId="4907C582" w:rsidR="00EC5D51"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Tabla</w:t>
      </w:r>
      <w:r w:rsidR="00BE2D79" w:rsidRPr="00881F30">
        <w:rPr>
          <w:rFonts w:eastAsia="Times New Roman" w:cs="Arial"/>
          <w:iCs/>
          <w:color w:val="000000" w:themeColor="text1"/>
          <w:lang w:val="es-ES" w:eastAsia="es-ES" w:bidi="en-US"/>
        </w:rPr>
        <w:t xml:space="preserve"> </w:t>
      </w:r>
      <w:r w:rsidR="00763CF0">
        <w:rPr>
          <w:rFonts w:eastAsia="Times New Roman" w:cs="Arial"/>
          <w:iCs/>
          <w:color w:val="000000" w:themeColor="text1"/>
          <w:lang w:val="es-ES" w:eastAsia="es-ES" w:bidi="en-US"/>
        </w:rPr>
        <w:t>7</w:t>
      </w:r>
      <w:r w:rsidRPr="00881F30">
        <w:rPr>
          <w:rFonts w:eastAsia="Times New Roman" w:cs="Arial"/>
          <w:iCs/>
          <w:color w:val="000000" w:themeColor="text1"/>
          <w:lang w:val="es-ES" w:eastAsia="es-ES" w:bidi="en-US"/>
        </w:rPr>
        <w:t xml:space="preserve">, realiza </w:t>
      </w:r>
      <w:r w:rsidR="00701C6D" w:rsidRPr="00881F30">
        <w:rPr>
          <w:rFonts w:eastAsia="Times New Roman" w:cs="Arial"/>
          <w:iCs/>
          <w:color w:val="000000" w:themeColor="text1"/>
          <w:lang w:val="es-ES" w:eastAsia="es-ES" w:bidi="en-US"/>
        </w:rPr>
        <w:t>una descripción</w:t>
      </w:r>
      <w:r w:rsidRPr="00881F30">
        <w:rPr>
          <w:rFonts w:eastAsia="Times New Roman" w:cs="Arial"/>
          <w:iCs/>
          <w:color w:val="000000" w:themeColor="text1"/>
          <w:lang w:val="es-ES" w:eastAsia="es-ES" w:bidi="en-US"/>
        </w:rPr>
        <w:t xml:space="preserve"> acerca de las clases constituyentes de la interfaz gráfica:</w:t>
      </w:r>
    </w:p>
    <w:p w14:paraId="38A05C3F" w14:textId="39E6C231" w:rsidR="00BE2D79" w:rsidRPr="00881F30" w:rsidRDefault="00BE2D79" w:rsidP="00BE2D79">
      <w:pPr>
        <w:pStyle w:val="Descripcin"/>
        <w:rPr>
          <w:rFonts w:eastAsia="Times New Roman" w:cs="Arial"/>
          <w:iCs w:val="0"/>
          <w:color w:val="000000" w:themeColor="text1"/>
          <w:lang w:eastAsia="es-ES" w:bidi="en-US"/>
        </w:rPr>
      </w:pPr>
      <w:bookmarkStart w:id="216" w:name="_Toc105754841"/>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7</w:t>
      </w:r>
      <w:r w:rsidRPr="00881F30">
        <w:rPr>
          <w:color w:val="000000" w:themeColor="text1"/>
        </w:rPr>
        <w:fldChar w:fldCharType="end"/>
      </w:r>
      <w:r w:rsidRPr="00881F30">
        <w:rPr>
          <w:color w:val="000000" w:themeColor="text1"/>
        </w:rPr>
        <w:t xml:space="preserve"> Clases Java de interfaz gráfica</w:t>
      </w:r>
      <w:bookmarkEnd w:id="216"/>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1755"/>
        <w:gridCol w:w="6915"/>
      </w:tblGrid>
      <w:tr w:rsidR="00881F30" w:rsidRPr="00881F30" w14:paraId="475E7596"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3EBA442"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CLASE (.JAVA)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93C63"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2E17040" w14:textId="77777777">
        <w:trPr>
          <w:trHeight w:val="735"/>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DD1CA3F"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Generación_</w:t>
            </w:r>
          </w:p>
          <w:p w14:paraId="444882B1"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Declaraciones</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CA95CC" w14:textId="77777777" w:rsidR="003C134C" w:rsidRPr="00881F30" w:rsidRDefault="00416DCB">
            <w:pPr>
              <w:spacing w:after="0"/>
              <w:rPr>
                <w:color w:val="000000" w:themeColor="text1"/>
              </w:rPr>
            </w:pPr>
            <w:r w:rsidRPr="00881F30">
              <w:rPr>
                <w:rFonts w:eastAsia="Times New Roman" w:cs="Arial"/>
                <w:color w:val="000000" w:themeColor="text1"/>
                <w:sz w:val="20"/>
                <w:szCs w:val="20"/>
              </w:rPr>
              <w:t>Interfaz gráfica con los componentes para seleccionar una provincia y llamar al procedimiento almacenado GENERACION_DECLARACIONES</w:t>
            </w:r>
          </w:p>
        </w:tc>
      </w:tr>
      <w:tr w:rsidR="003C134C" w:rsidRPr="00881F30" w14:paraId="6BD2B68E"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D9C297B" w14:textId="77777777" w:rsidR="003C134C" w:rsidRPr="00881F30" w:rsidRDefault="00416DCB">
            <w:pPr>
              <w:spacing w:after="0"/>
              <w:rPr>
                <w:color w:val="000000" w:themeColor="text1"/>
              </w:rPr>
            </w:pPr>
            <w:r w:rsidRPr="00881F30">
              <w:rPr>
                <w:rFonts w:eastAsia="Times New Roman" w:cs="Arial"/>
                <w:color w:val="000000" w:themeColor="text1"/>
                <w:sz w:val="20"/>
                <w:szCs w:val="20"/>
                <w:lang w:val="en-US"/>
              </w:rPr>
              <w:t>hilo_provincia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F0329D" w14:textId="77777777" w:rsidR="003C134C" w:rsidRPr="00881F30" w:rsidRDefault="00416DCB">
            <w:pPr>
              <w:spacing w:after="0"/>
              <w:rPr>
                <w:color w:val="000000" w:themeColor="text1"/>
              </w:rPr>
            </w:pPr>
            <w:r w:rsidRPr="00881F30">
              <w:rPr>
                <w:rFonts w:eastAsia="Times New Roman" w:cs="Arial"/>
                <w:color w:val="000000" w:themeColor="text1"/>
                <w:sz w:val="20"/>
                <w:szCs w:val="20"/>
              </w:rPr>
              <w:t>Clase que crea hilos de ejecución, para que la interfaz gráfica se encuentre constantemente verificando el valor que toman los componentes gráficos.</w:t>
            </w:r>
          </w:p>
        </w:tc>
      </w:tr>
    </w:tbl>
    <w:p w14:paraId="0DB259CE" w14:textId="77777777" w:rsidR="003C134C" w:rsidRPr="00881F30" w:rsidRDefault="003C134C">
      <w:pPr>
        <w:rPr>
          <w:color w:val="000000" w:themeColor="text1"/>
        </w:rPr>
      </w:pPr>
    </w:p>
    <w:p w14:paraId="0E2BDCD3" w14:textId="0AD3FB10" w:rsidR="003C134C" w:rsidRPr="00881F30" w:rsidRDefault="00416DCB">
      <w:pPr>
        <w:rPr>
          <w:color w:val="000000" w:themeColor="text1"/>
        </w:rPr>
      </w:pPr>
      <w:r w:rsidRPr="00881F30">
        <w:rPr>
          <w:color w:val="000000" w:themeColor="text1"/>
        </w:rPr>
        <w:t xml:space="preserve">La clase Generacion_Declaraciones, contiene distintos métodos para construir los componentes gráficos y las acciones a ejecutar cuando estos son seleccionados; así como la instanciación de 25 objetos de la clase hilo_provincia para la permantente ingesta de datos. En la </w:t>
      </w:r>
      <w:r w:rsidR="00701C6D" w:rsidRPr="00881F30">
        <w:rPr>
          <w:color w:val="000000" w:themeColor="text1"/>
        </w:rPr>
        <w:t xml:space="preserve">Tabla </w:t>
      </w:r>
      <w:r w:rsidR="00763CF0">
        <w:rPr>
          <w:color w:val="000000" w:themeColor="text1"/>
        </w:rPr>
        <w:t>8</w:t>
      </w:r>
      <w:r w:rsidR="00BE2D79" w:rsidRPr="00881F30">
        <w:rPr>
          <w:color w:val="000000" w:themeColor="text1"/>
        </w:rPr>
        <w:t xml:space="preserve"> </w:t>
      </w:r>
      <w:r w:rsidR="00701C6D" w:rsidRPr="00881F30">
        <w:rPr>
          <w:color w:val="000000" w:themeColor="text1"/>
        </w:rPr>
        <w:t>se</w:t>
      </w:r>
      <w:r w:rsidRPr="00881F30">
        <w:rPr>
          <w:color w:val="000000" w:themeColor="text1"/>
        </w:rPr>
        <w:t xml:space="preserve"> visualiza fragmentos importantes de código de esta </w:t>
      </w:r>
      <w:r w:rsidR="0065144E" w:rsidRPr="00881F30">
        <w:rPr>
          <w:color w:val="000000" w:themeColor="text1"/>
        </w:rPr>
        <w:t>clase y</w:t>
      </w:r>
      <w:r w:rsidRPr="00881F30">
        <w:rPr>
          <w:color w:val="000000" w:themeColor="text1"/>
        </w:rPr>
        <w:t xml:space="preserve"> una descripción sobre su funcionalidad:</w:t>
      </w:r>
    </w:p>
    <w:p w14:paraId="43C34BD7" w14:textId="137F6DAE" w:rsidR="003C134C" w:rsidRPr="00881F30" w:rsidRDefault="00BE2D79" w:rsidP="00BE2D79">
      <w:pPr>
        <w:pStyle w:val="Descripcin"/>
        <w:rPr>
          <w:color w:val="000000" w:themeColor="text1"/>
        </w:rPr>
      </w:pPr>
      <w:bookmarkStart w:id="217" w:name="_Toc105754842"/>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8</w:t>
      </w:r>
      <w:r w:rsidRPr="00881F30">
        <w:rPr>
          <w:color w:val="000000" w:themeColor="text1"/>
        </w:rPr>
        <w:fldChar w:fldCharType="end"/>
      </w:r>
      <w:r w:rsidRPr="00881F30">
        <w:rPr>
          <w:color w:val="000000" w:themeColor="text1"/>
        </w:rPr>
        <w:t xml:space="preserve"> Fragmentos de código clase Generacion_Declaraciones</w:t>
      </w:r>
      <w:bookmarkEnd w:id="217"/>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3975"/>
        <w:gridCol w:w="4695"/>
      </w:tblGrid>
      <w:tr w:rsidR="00881F30" w:rsidRPr="00881F30" w14:paraId="4E478F5A"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64151FF"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F363C8"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ECBBE07"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A53432B"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hilo_provincia hilo[]=new hilo_provincia[25];</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744A070" w14:textId="1F474859" w:rsidR="003C134C" w:rsidRPr="00881F30" w:rsidRDefault="00416DCB">
            <w:pPr>
              <w:spacing w:after="0"/>
              <w:rPr>
                <w:color w:val="000000" w:themeColor="text1"/>
                <w:sz w:val="20"/>
                <w:szCs w:val="20"/>
              </w:rPr>
            </w:pPr>
            <w:r w:rsidRPr="00881F30">
              <w:rPr>
                <w:rFonts w:cs="Arial"/>
                <w:color w:val="000000" w:themeColor="text1"/>
                <w:sz w:val="20"/>
                <w:szCs w:val="20"/>
              </w:rPr>
              <w:t xml:space="preserve">Declaración de un vector de 25 </w:t>
            </w:r>
            <w:r w:rsidR="00701C6D" w:rsidRPr="00881F30">
              <w:rPr>
                <w:rFonts w:cs="Arial"/>
                <w:color w:val="000000" w:themeColor="text1"/>
                <w:sz w:val="20"/>
                <w:szCs w:val="20"/>
              </w:rPr>
              <w:t>hilos correspondientes</w:t>
            </w:r>
            <w:r w:rsidRPr="00881F30">
              <w:rPr>
                <w:rFonts w:cs="Arial"/>
                <w:color w:val="000000" w:themeColor="text1"/>
                <w:sz w:val="20"/>
                <w:szCs w:val="20"/>
              </w:rPr>
              <w:t xml:space="preserve"> a las 24 provincias del país  y uno adicional para la generación de datos de todas las provincias</w:t>
            </w:r>
          </w:p>
        </w:tc>
      </w:tr>
      <w:tr w:rsidR="00881F30" w:rsidRPr="00881F30" w14:paraId="3E10A13E"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9460E79" w14:textId="77777777" w:rsidR="003C134C" w:rsidRPr="008F4288"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F4288">
              <w:rPr>
                <w:rFonts w:cs="Arial"/>
                <w:color w:val="000000" w:themeColor="text1"/>
                <w:sz w:val="20"/>
                <w:szCs w:val="20"/>
                <w:lang w:val="en-US"/>
              </w:rPr>
              <w:t>numero_provincia=0;</w:t>
            </w:r>
          </w:p>
          <w:p w14:paraId="3FA62295" w14:textId="77777777" w:rsidR="003C134C" w:rsidRPr="008F4288" w:rsidRDefault="00416DCB">
            <w:pPr>
              <w:spacing w:after="0"/>
              <w:rPr>
                <w:color w:val="000000" w:themeColor="text1"/>
                <w:sz w:val="20"/>
                <w:szCs w:val="20"/>
                <w:lang w:val="en-US"/>
              </w:rPr>
            </w:pPr>
            <w:r w:rsidRPr="008F4288">
              <w:rPr>
                <w:rFonts w:cs="Arial"/>
                <w:color w:val="000000" w:themeColor="text1"/>
                <w:sz w:val="20"/>
                <w:szCs w:val="20"/>
                <w:lang w:val="en-US"/>
              </w:rPr>
              <w:t xml:space="preserve">     if (jRadioAzuay.isSelected()){</w:t>
            </w:r>
          </w:p>
          <w:p w14:paraId="638973CF" w14:textId="77777777" w:rsidR="003C134C" w:rsidRPr="00881F30" w:rsidRDefault="00416DCB">
            <w:pPr>
              <w:spacing w:after="0"/>
              <w:rPr>
                <w:color w:val="000000" w:themeColor="text1"/>
                <w:sz w:val="20"/>
                <w:szCs w:val="20"/>
              </w:rPr>
            </w:pPr>
            <w:r w:rsidRPr="008F4288">
              <w:rPr>
                <w:rFonts w:cs="Arial"/>
                <w:color w:val="000000" w:themeColor="text1"/>
                <w:sz w:val="20"/>
                <w:szCs w:val="20"/>
                <w:lang w:val="en-US"/>
              </w:rPr>
              <w:t xml:space="preserve">    </w:t>
            </w:r>
            <w:r w:rsidRPr="00881F30">
              <w:rPr>
                <w:rFonts w:cs="Arial"/>
                <w:color w:val="000000" w:themeColor="text1"/>
                <w:sz w:val="20"/>
                <w:szCs w:val="20"/>
              </w:rPr>
              <w:t>//Activo el hilo de esta provincia</w:t>
            </w:r>
          </w:p>
          <w:p w14:paraId="2B2CC9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hilo[numero_provincia].activa_hilo();</w:t>
            </w:r>
          </w:p>
          <w:p w14:paraId="703D2200"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   //desactivo el hilo de generación de cualquier provincia</w:t>
            </w:r>
          </w:p>
          <w:p w14:paraId="744E5CE6"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hilo[24].desactiva_hilo();</w:t>
            </w:r>
          </w:p>
          <w:p w14:paraId="7D4EC9FA"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
          <w:p w14:paraId="000E2FC1" w14:textId="02DB4C14" w:rsidR="003C134C" w:rsidRPr="00881F30" w:rsidRDefault="00416DCB">
            <w:pPr>
              <w:spacing w:after="0"/>
              <w:rPr>
                <w:color w:val="000000" w:themeColor="text1"/>
                <w:sz w:val="20"/>
                <w:szCs w:val="20"/>
              </w:rPr>
            </w:pPr>
            <w:r w:rsidRPr="00881F30">
              <w:rPr>
                <w:rFonts w:cs="Arial"/>
                <w:color w:val="000000" w:themeColor="text1"/>
                <w:sz w:val="20"/>
                <w:szCs w:val="20"/>
              </w:rPr>
              <w:t xml:space="preserve">        else{ //desactivo el hilo de esta provincia         hilo[numero_provincia].desactiva_hilo();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B4AC266"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Activación y desactivación del hilo de ejecución relacionado a esta provincia en caso de (de)seleccionar este componente. En esta memoria se incluye el ejemplo de la provincia del Azuay, sin embargo, este código se repite tal cual </w:t>
            </w:r>
            <w:r w:rsidRPr="00881F30">
              <w:rPr>
                <w:rFonts w:cs="Arial"/>
                <w:color w:val="000000" w:themeColor="text1"/>
                <w:sz w:val="20"/>
                <w:szCs w:val="20"/>
              </w:rPr>
              <w:lastRenderedPageBreak/>
              <w:t xml:space="preserve">para el resto de componentes radio botón. La diferencia es el cambio de la variable numero_provincia cuyo valor es diferente para cada provincia. </w:t>
            </w:r>
          </w:p>
        </w:tc>
      </w:tr>
      <w:tr w:rsidR="003C134C" w:rsidRPr="00881F30" w14:paraId="23AF8898" w14:textId="77777777">
        <w:trPr>
          <w:trHeight w:val="510"/>
        </w:trPr>
        <w:tc>
          <w:tcPr>
            <w:tcW w:w="3975" w:type="dxa"/>
            <w:tcBorders>
              <w:left w:val="single" w:sz="8" w:space="0" w:color="00000A"/>
              <w:bottom w:val="single" w:sz="8" w:space="0" w:color="00000A"/>
              <w:right w:val="single" w:sz="8" w:space="0" w:color="00000A"/>
            </w:tcBorders>
            <w:shd w:val="clear" w:color="auto" w:fill="auto"/>
            <w:vAlign w:val="center"/>
          </w:tcPr>
          <w:p w14:paraId="1F069500"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 xml:space="preserve"> numero_provincia=24;</w:t>
            </w:r>
          </w:p>
          <w:p w14:paraId="5A8EF3CB" w14:textId="77777777" w:rsidR="003C134C" w:rsidRPr="00881F30" w:rsidRDefault="00416DCB">
            <w:pPr>
              <w:spacing w:after="0"/>
              <w:rPr>
                <w:color w:val="000000" w:themeColor="text1"/>
                <w:sz w:val="20"/>
                <w:szCs w:val="20"/>
              </w:rPr>
            </w:pPr>
            <w:r w:rsidRPr="00881F30">
              <w:rPr>
                <w:color w:val="000000" w:themeColor="text1"/>
                <w:sz w:val="20"/>
                <w:szCs w:val="20"/>
              </w:rPr>
              <w:t xml:space="preserve">   hilo[numero_provincia].activa_hilo();</w:t>
            </w:r>
          </w:p>
          <w:p w14:paraId="392BA7EF" w14:textId="77777777" w:rsidR="003C134C" w:rsidRPr="00881F30" w:rsidRDefault="00416DCB">
            <w:pPr>
              <w:spacing w:after="0"/>
              <w:rPr>
                <w:color w:val="000000" w:themeColor="text1"/>
                <w:sz w:val="20"/>
                <w:szCs w:val="20"/>
                <w:lang w:val="en-US"/>
              </w:rPr>
            </w:pPr>
            <w:r w:rsidRPr="00881F30">
              <w:rPr>
                <w:color w:val="000000" w:themeColor="text1"/>
                <w:sz w:val="20"/>
                <w:szCs w:val="20"/>
              </w:rPr>
              <w:t xml:space="preserve">    </w:t>
            </w:r>
            <w:r w:rsidRPr="00881F30">
              <w:rPr>
                <w:color w:val="000000" w:themeColor="text1"/>
                <w:sz w:val="20"/>
                <w:szCs w:val="20"/>
                <w:lang w:val="en-US"/>
              </w:rPr>
              <w:t>for( int i=0; i&lt;24; i++){</w:t>
            </w:r>
          </w:p>
          <w:p w14:paraId="5AD658F5" w14:textId="77777777" w:rsidR="003C134C" w:rsidRPr="00881F30" w:rsidRDefault="00416DCB">
            <w:pPr>
              <w:spacing w:after="0"/>
              <w:rPr>
                <w:color w:val="000000" w:themeColor="text1"/>
                <w:sz w:val="20"/>
                <w:szCs w:val="20"/>
                <w:lang w:val="en-US"/>
              </w:rPr>
            </w:pPr>
            <w:r w:rsidRPr="00881F30">
              <w:rPr>
                <w:color w:val="000000" w:themeColor="text1"/>
                <w:sz w:val="20"/>
                <w:szCs w:val="20"/>
                <w:lang w:val="en-US"/>
              </w:rPr>
              <w:t xml:space="preserve">                hilo[i].thread.suspend();</w:t>
            </w:r>
          </w:p>
          <w:p w14:paraId="6C1FA6BD" w14:textId="77777777" w:rsidR="003C134C" w:rsidRPr="00881F30" w:rsidRDefault="00416DCB">
            <w:pPr>
              <w:spacing w:after="0"/>
              <w:rPr>
                <w:color w:val="000000" w:themeColor="text1"/>
                <w:sz w:val="20"/>
                <w:szCs w:val="20"/>
              </w:rPr>
            </w:pPr>
            <w:r w:rsidRPr="00881F30">
              <w:rPr>
                <w:color w:val="000000" w:themeColor="text1"/>
                <w:sz w:val="20"/>
                <w:szCs w:val="20"/>
                <w:lang w:val="en-US"/>
              </w:rPr>
              <w:t xml:space="preserve">           </w:t>
            </w:r>
            <w:r w:rsidRPr="00881F30">
              <w:rPr>
                <w:color w:val="000000" w:themeColor="text1"/>
                <w:sz w:val="20"/>
                <w:szCs w:val="20"/>
              </w:rPr>
              <w:t xml:space="preserve">} </w:t>
            </w:r>
          </w:p>
          <w:p w14:paraId="154C848B" w14:textId="77777777" w:rsidR="003C134C" w:rsidRPr="00881F30" w:rsidRDefault="00416DCB">
            <w:pPr>
              <w:spacing w:after="0"/>
              <w:rPr>
                <w:color w:val="000000" w:themeColor="text1"/>
                <w:sz w:val="20"/>
                <w:szCs w:val="20"/>
              </w:rPr>
            </w:pPr>
            <w:r w:rsidRPr="00881F30">
              <w:rPr>
                <w:color w:val="000000" w:themeColor="text1"/>
                <w:sz w:val="20"/>
                <w:szCs w:val="20"/>
              </w:rPr>
              <w:t xml:space="preserve">  jbuttonGroup.clearSelection();</w:t>
            </w:r>
          </w:p>
        </w:tc>
        <w:tc>
          <w:tcPr>
            <w:tcW w:w="4695" w:type="dxa"/>
            <w:tcBorders>
              <w:left w:val="single" w:sz="8" w:space="0" w:color="00000A"/>
              <w:bottom w:val="single" w:sz="8" w:space="0" w:color="00000A"/>
              <w:right w:val="single" w:sz="8" w:space="0" w:color="00000A"/>
            </w:tcBorders>
            <w:shd w:val="clear" w:color="auto" w:fill="auto"/>
            <w:vAlign w:val="center"/>
          </w:tcPr>
          <w:p w14:paraId="338580EB" w14:textId="77777777" w:rsidR="003C134C" w:rsidRPr="00881F30" w:rsidRDefault="00416DCB">
            <w:pPr>
              <w:spacing w:after="0"/>
              <w:rPr>
                <w:color w:val="000000" w:themeColor="text1"/>
                <w:sz w:val="20"/>
                <w:szCs w:val="20"/>
              </w:rPr>
            </w:pPr>
            <w:r w:rsidRPr="00881F30">
              <w:rPr>
                <w:color w:val="000000" w:themeColor="text1"/>
                <w:sz w:val="20"/>
                <w:szCs w:val="20"/>
              </w:rPr>
              <w:t>En caso de dar clic sobre el BOTON_BALANCEAR, se desactiva todos los hilos relacionados a los radio botones (provincias), para generar datos de todas las provincias</w:t>
            </w:r>
          </w:p>
        </w:tc>
      </w:tr>
    </w:tbl>
    <w:p w14:paraId="39B3DB13" w14:textId="77777777" w:rsidR="00763CF0" w:rsidRDefault="00763CF0">
      <w:pPr>
        <w:rPr>
          <w:color w:val="000000" w:themeColor="text1"/>
        </w:rPr>
      </w:pPr>
    </w:p>
    <w:p w14:paraId="548ADCD8" w14:textId="59B95B56" w:rsidR="003C134C" w:rsidRPr="00881F30" w:rsidRDefault="00416DCB">
      <w:pPr>
        <w:rPr>
          <w:color w:val="000000" w:themeColor="text1"/>
        </w:rPr>
      </w:pPr>
      <w:r w:rsidRPr="00881F30">
        <w:rPr>
          <w:color w:val="000000" w:themeColor="text1"/>
        </w:rPr>
        <w:t xml:space="preserve">La clase hilo_provincia, contiene la definición de los hilos concurrentes de ejecución, con métodos parar iniciar, suspender o reiniciar la ejecución de un hilo y conexiones a la base de datos Oracle al </w:t>
      </w:r>
      <w:r w:rsidR="0065144E" w:rsidRPr="00881F30">
        <w:rPr>
          <w:color w:val="000000" w:themeColor="text1"/>
        </w:rPr>
        <w:t>procedimiento</w:t>
      </w:r>
      <w:r w:rsidRPr="00881F30">
        <w:rPr>
          <w:color w:val="000000" w:themeColor="text1"/>
        </w:rPr>
        <w:t xml:space="preserve"> de generación de declaraciones. En la Tabla</w:t>
      </w:r>
      <w:r w:rsidR="00F27AC6" w:rsidRPr="00881F30">
        <w:rPr>
          <w:color w:val="000000" w:themeColor="text1"/>
        </w:rPr>
        <w:t xml:space="preserve"> </w:t>
      </w:r>
      <w:r w:rsidR="00763CF0">
        <w:rPr>
          <w:color w:val="000000" w:themeColor="text1"/>
        </w:rPr>
        <w:t>9</w:t>
      </w:r>
      <w:r w:rsidRPr="00881F30">
        <w:rPr>
          <w:color w:val="000000" w:themeColor="text1"/>
        </w:rPr>
        <w:t xml:space="preserve"> se visualiza fragmentos importantes de código de esta clase y una descripción sobre su funcionalidad:</w:t>
      </w:r>
    </w:p>
    <w:p w14:paraId="5ED190A4" w14:textId="080C6B1D" w:rsidR="00BE2D79" w:rsidRPr="00881F30" w:rsidRDefault="00BE2D79" w:rsidP="00BE2D79">
      <w:pPr>
        <w:pStyle w:val="Descripcin"/>
        <w:rPr>
          <w:color w:val="000000" w:themeColor="text1"/>
        </w:rPr>
      </w:pPr>
      <w:bookmarkStart w:id="218" w:name="_Toc105754843"/>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9</w:t>
      </w:r>
      <w:r w:rsidRPr="00881F30">
        <w:rPr>
          <w:color w:val="000000" w:themeColor="text1"/>
        </w:rPr>
        <w:fldChar w:fldCharType="end"/>
      </w:r>
      <w:r w:rsidRPr="00881F30">
        <w:rPr>
          <w:color w:val="000000" w:themeColor="text1"/>
        </w:rPr>
        <w:t xml:space="preserve"> Fragmentos de código clase hilo_provincia</w:t>
      </w:r>
      <w:bookmarkEnd w:id="218"/>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4014"/>
        <w:gridCol w:w="4656"/>
      </w:tblGrid>
      <w:tr w:rsidR="00881F30" w:rsidRPr="00881F30" w14:paraId="384CFDC2"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E473A56"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D95D65A"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EE26180"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CAFC4C1" w14:textId="77777777" w:rsidR="003C134C" w:rsidRPr="00881F30" w:rsidRDefault="00416DCB">
            <w:pPr>
              <w:spacing w:after="0"/>
              <w:rPr>
                <w:color w:val="000000" w:themeColor="text1"/>
                <w:sz w:val="20"/>
                <w:szCs w:val="20"/>
              </w:rPr>
            </w:pPr>
            <w:r w:rsidRPr="00881F30">
              <w:rPr>
                <w:rFonts w:cs="Arial"/>
                <w:color w:val="000000" w:themeColor="text1"/>
                <w:sz w:val="20"/>
                <w:szCs w:val="20"/>
              </w:rPr>
              <w:t>public void activa_hilo() {</w:t>
            </w:r>
          </w:p>
          <w:p w14:paraId="7E1C12AD"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decodifica_provincia(numero_hilo);</w:t>
            </w:r>
          </w:p>
          <w:p w14:paraId="16056CB6"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if (contador_select == 0) {</w:t>
            </w:r>
          </w:p>
          <w:p w14:paraId="69285150"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this.thread.start();</w:t>
            </w:r>
          </w:p>
          <w:p w14:paraId="4AC46A0A"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 else {</w:t>
            </w:r>
          </w:p>
          <w:p w14:paraId="6C24E4C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this.thread.resume();</w:t>
            </w:r>
          </w:p>
          <w:p w14:paraId="5E68F29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7B2F7E7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contador_select = 1;</w:t>
            </w:r>
          </w:p>
          <w:p w14:paraId="6813A5D8"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54CE51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public void desactiva_hilo() {</w:t>
            </w:r>
          </w:p>
          <w:p w14:paraId="0A0CC89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this.thread.suspend();</w:t>
            </w:r>
          </w:p>
          <w:p w14:paraId="27775CBC"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2D6E04" w14:textId="77777777" w:rsidR="003C134C" w:rsidRPr="00881F30" w:rsidRDefault="00416DCB">
            <w:pPr>
              <w:spacing w:after="0"/>
              <w:rPr>
                <w:color w:val="000000" w:themeColor="text1"/>
                <w:sz w:val="20"/>
                <w:szCs w:val="20"/>
              </w:rPr>
            </w:pPr>
            <w:r w:rsidRPr="00881F30">
              <w:rPr>
                <w:rFonts w:cs="Arial"/>
                <w:color w:val="000000" w:themeColor="text1"/>
                <w:sz w:val="20"/>
                <w:szCs w:val="20"/>
              </w:rPr>
              <w:t>Métodos que permiten activar o desactivar el hilo de ejecución. Estos son llamados cuando se ha ejecutado alguna acción sobre los componentes gráficos: Al (de)seleccionar un radio botón, o dar clic sobre el botón BALANCEAR</w:t>
            </w:r>
          </w:p>
        </w:tc>
      </w:tr>
      <w:tr w:rsidR="003C134C" w:rsidRPr="00881F30" w14:paraId="415E34DB"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C3415E"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Class.forName("oracle.jdbc.OracleDriver");</w:t>
            </w:r>
          </w:p>
          <w:p w14:paraId="26AF9322"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conn1 = DriverManager.getConnection(dbURL1);</w:t>
            </w:r>
          </w:p>
          <w:p w14:paraId="38AC4CFA"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lastRenderedPageBreak/>
              <w:t xml:space="preserve"> </w:t>
            </w:r>
            <w:r w:rsidRPr="00881F30">
              <w:rPr>
                <w:rFonts w:cs="Arial"/>
                <w:color w:val="000000" w:themeColor="text1"/>
                <w:sz w:val="20"/>
                <w:szCs w:val="20"/>
              </w:rPr>
              <w:t xml:space="preserve">sentencia = "CALL </w:t>
            </w:r>
            <w:r w:rsidRPr="00881F30">
              <w:rPr>
                <w:rFonts w:cs="Arial"/>
                <w:b/>
                <w:bCs/>
                <w:color w:val="000000" w:themeColor="text1"/>
                <w:sz w:val="20"/>
                <w:szCs w:val="20"/>
              </w:rPr>
              <w:t>generacion_declaraciones</w:t>
            </w:r>
            <w:r w:rsidRPr="00881F30">
              <w:rPr>
                <w:rFonts w:cs="Arial"/>
                <w:color w:val="000000" w:themeColor="text1"/>
                <w:sz w:val="20"/>
                <w:szCs w:val="20"/>
              </w:rPr>
              <w:t>";</w:t>
            </w:r>
          </w:p>
          <w:p w14:paraId="4511F3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CallableStatement pstmt = conn1.prepareCall("{CALL generacion_declaraciones(?)}");</w:t>
            </w:r>
          </w:p>
          <w:p w14:paraId="5CB955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 xml:space="preserve">pstmt.setString(1, </w:t>
            </w:r>
            <w:r w:rsidRPr="00881F30">
              <w:rPr>
                <w:rFonts w:cs="Arial"/>
                <w:b/>
                <w:bCs/>
                <w:color w:val="000000" w:themeColor="text1"/>
                <w:sz w:val="20"/>
                <w:szCs w:val="20"/>
                <w:lang w:val="en-US"/>
              </w:rPr>
              <w:t>provincia</w:t>
            </w:r>
            <w:r w:rsidRPr="00881F30">
              <w:rPr>
                <w:rFonts w:cs="Arial"/>
                <w:color w:val="000000" w:themeColor="text1"/>
                <w:sz w:val="20"/>
                <w:szCs w:val="20"/>
                <w:lang w:val="en-US"/>
              </w:rPr>
              <w:t>);</w:t>
            </w:r>
          </w:p>
          <w:p w14:paraId="4D053081"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pstmt.executeUpdate();</w:t>
            </w:r>
          </w:p>
          <w:p w14:paraId="5B22B58E"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conn1.close();</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9BE99E" w14:textId="65435691" w:rsidR="003C134C" w:rsidRPr="00881F30" w:rsidRDefault="00416DCB" w:rsidP="007608DD">
            <w:pPr>
              <w:spacing w:after="0"/>
              <w:rPr>
                <w:color w:val="000000" w:themeColor="text1"/>
                <w:sz w:val="20"/>
                <w:szCs w:val="20"/>
              </w:rPr>
            </w:pPr>
            <w:r w:rsidRPr="00881F30">
              <w:rPr>
                <w:rFonts w:cs="Arial"/>
                <w:color w:val="000000" w:themeColor="text1"/>
                <w:sz w:val="20"/>
                <w:szCs w:val="20"/>
              </w:rPr>
              <w:lastRenderedPageBreak/>
              <w:t>Conexión a la base de datos Oracle, donde se ejecuta al procedimiento de generación de claves,</w:t>
            </w:r>
            <w:r w:rsidR="007608DD">
              <w:rPr>
                <w:rFonts w:cs="Arial"/>
                <w:color w:val="000000" w:themeColor="text1"/>
                <w:sz w:val="20"/>
                <w:szCs w:val="20"/>
              </w:rPr>
              <w:t xml:space="preserve"> teniendo</w:t>
            </w:r>
            <w:r w:rsidRPr="00881F30">
              <w:rPr>
                <w:rFonts w:cs="Arial"/>
                <w:color w:val="000000" w:themeColor="text1"/>
                <w:sz w:val="20"/>
                <w:szCs w:val="20"/>
              </w:rPr>
              <w:t xml:space="preserve"> como atributo el nombre de la provincia. Cuando se presiona el botón BALANCEAR, el valor enviado de provincia es nulo, por lo que el </w:t>
            </w:r>
            <w:r w:rsidRPr="00881F30">
              <w:rPr>
                <w:rFonts w:cs="Arial"/>
                <w:color w:val="000000" w:themeColor="text1"/>
                <w:sz w:val="20"/>
                <w:szCs w:val="20"/>
              </w:rPr>
              <w:lastRenderedPageBreak/>
              <w:t>procedimiento generará data de cualquier provincia.</w:t>
            </w:r>
          </w:p>
        </w:tc>
      </w:tr>
    </w:tbl>
    <w:p w14:paraId="561E82F5" w14:textId="77777777" w:rsidR="003C134C" w:rsidRPr="00881F30" w:rsidRDefault="003C134C">
      <w:pPr>
        <w:rPr>
          <w:color w:val="000000" w:themeColor="text1"/>
        </w:rPr>
      </w:pPr>
    </w:p>
    <w:p w14:paraId="6B92E331" w14:textId="46DBABEB" w:rsidR="003C134C" w:rsidRPr="00881F30" w:rsidRDefault="00416DCB">
      <w:pPr>
        <w:pStyle w:val="Ttulo3"/>
        <w:rPr>
          <w:color w:val="000000" w:themeColor="text1"/>
        </w:rPr>
      </w:pPr>
      <w:bookmarkStart w:id="219" w:name="_Toc105754813"/>
      <w:r w:rsidRPr="00881F30">
        <w:rPr>
          <w:rFonts w:eastAsia="Times New Roman" w:cs="TeXGyreTermes-Regular"/>
          <w:color w:val="000000" w:themeColor="text1"/>
          <w:lang w:val="es-ES" w:eastAsia="es-ES"/>
        </w:rPr>
        <w:t xml:space="preserve">4.2.3 </w:t>
      </w:r>
      <w:r w:rsidR="00763CF0" w:rsidRPr="00881F30">
        <w:rPr>
          <w:rFonts w:eastAsia="Times New Roman" w:cs="TeXGyreTermes-Regular"/>
          <w:color w:val="000000" w:themeColor="text1"/>
          <w:lang w:val="es-ES" w:eastAsia="es-ES"/>
        </w:rPr>
        <w:t xml:space="preserve">Resultados </w:t>
      </w:r>
      <w:r w:rsidR="00763CF0">
        <w:rPr>
          <w:rFonts w:eastAsia="Times New Roman" w:cs="TeXGyreTermes-Regular"/>
          <w:color w:val="000000" w:themeColor="text1"/>
          <w:lang w:val="es-ES" w:eastAsia="es-ES"/>
        </w:rPr>
        <w:t xml:space="preserve">de </w:t>
      </w:r>
      <w:r w:rsidR="00763CF0" w:rsidRPr="00881F30">
        <w:rPr>
          <w:rFonts w:eastAsia="Times New Roman" w:cs="TeXGyreTermes-Regular"/>
          <w:color w:val="000000" w:themeColor="text1"/>
          <w:lang w:val="es-ES" w:eastAsia="es-ES"/>
        </w:rPr>
        <w:t>generación</w:t>
      </w:r>
      <w:r w:rsidRPr="00881F30">
        <w:rPr>
          <w:rFonts w:eastAsia="Times New Roman" w:cs="TeXGyreTermes-Regular"/>
          <w:color w:val="000000" w:themeColor="text1"/>
          <w:lang w:val="es-ES" w:eastAsia="es-ES"/>
        </w:rPr>
        <w:t xml:space="preserve"> de datos de declaraciones a detalle</w:t>
      </w:r>
      <w:bookmarkEnd w:id="219"/>
    </w:p>
    <w:p w14:paraId="7D22C81B" w14:textId="0E4734B0" w:rsidR="003C134C" w:rsidRPr="00881F30" w:rsidRDefault="00416DCB">
      <w:pPr>
        <w:rPr>
          <w:color w:val="000000" w:themeColor="text1"/>
        </w:rPr>
      </w:pPr>
      <w:r w:rsidRPr="00881F30">
        <w:rPr>
          <w:rFonts w:eastAsia="Times New Roman" w:cs="TeXGyreTermes-Regular"/>
          <w:color w:val="000000" w:themeColor="text1"/>
          <w:lang w:val="es-ES" w:eastAsia="es-ES"/>
        </w:rPr>
        <w:t>La Tabla</w:t>
      </w:r>
      <w:r w:rsidR="00F27AC6" w:rsidRPr="00881F30">
        <w:rPr>
          <w:rFonts w:eastAsia="Times New Roman" w:cs="TeXGyreTermes-Regular"/>
          <w:color w:val="000000" w:themeColor="text1"/>
          <w:lang w:val="es-ES" w:eastAsia="es-ES"/>
        </w:rPr>
        <w:t xml:space="preserve"> </w:t>
      </w:r>
      <w:r w:rsidR="00763CF0">
        <w:rPr>
          <w:rFonts w:eastAsia="Times New Roman" w:cs="TeXGyreTermes-Regular"/>
          <w:color w:val="000000" w:themeColor="text1"/>
          <w:lang w:val="es-ES" w:eastAsia="es-ES"/>
        </w:rPr>
        <w:t>10</w:t>
      </w:r>
      <w:r w:rsidRPr="00881F30">
        <w:rPr>
          <w:rFonts w:eastAsia="Times New Roman" w:cs="TeXGyreTermes-Regular"/>
          <w:color w:val="000000" w:themeColor="text1"/>
          <w:lang w:val="es-ES" w:eastAsia="es-ES"/>
        </w:rPr>
        <w:t xml:space="preserve">, refleja los resultados agregados por provincia en distintos momentos de ejecución; a través de la sentencia: </w:t>
      </w:r>
    </w:p>
    <w:p w14:paraId="3A63B702" w14:textId="2DDEF1D8" w:rsidR="003C134C" w:rsidRDefault="00416DCB" w:rsidP="00763CF0">
      <w:pPr>
        <w:ind w:left="708"/>
        <w:rPr>
          <w:rFonts w:ascii="Consolas" w:eastAsia="Times New Roman" w:hAnsi="Consolas" w:cs="TeXGyreTermes-Regular"/>
          <w:color w:val="000000" w:themeColor="text1"/>
          <w:sz w:val="20"/>
          <w:szCs w:val="20"/>
          <w:lang w:val="en-US" w:eastAsia="es-ES"/>
        </w:rPr>
      </w:pPr>
      <w:r w:rsidRPr="00881F30">
        <w:rPr>
          <w:rFonts w:ascii="Consolas" w:eastAsia="Times New Roman" w:hAnsi="Consolas" w:cs="TeXGyreTermes-Regular"/>
          <w:color w:val="000000" w:themeColor="text1"/>
          <w:sz w:val="20"/>
          <w:szCs w:val="20"/>
          <w:lang w:val="en-US" w:eastAsia="es-ES"/>
        </w:rPr>
        <w:t xml:space="preserve">select provincia, count(*) TOTAL_REGISTROS from declaraciones group by </w:t>
      </w:r>
      <w:r w:rsidR="00F27AC6" w:rsidRPr="00881F30">
        <w:rPr>
          <w:rFonts w:ascii="Consolas" w:eastAsia="Times New Roman" w:hAnsi="Consolas" w:cs="TeXGyreTermes-Regular"/>
          <w:color w:val="000000" w:themeColor="text1"/>
          <w:sz w:val="20"/>
          <w:szCs w:val="20"/>
          <w:lang w:val="en-US" w:eastAsia="es-ES"/>
        </w:rPr>
        <w:t>provincial</w:t>
      </w:r>
    </w:p>
    <w:p w14:paraId="5CF0B7AB" w14:textId="114B5C04" w:rsidR="00B61D14" w:rsidRPr="0010291F" w:rsidRDefault="00B61D14">
      <w:pPr>
        <w:rPr>
          <w:rFonts w:ascii="Consolas" w:eastAsia="Times New Roman" w:hAnsi="Consolas" w:cs="TeXGyreTermes-Regular"/>
          <w:color w:val="000000" w:themeColor="text1"/>
          <w:sz w:val="20"/>
          <w:szCs w:val="20"/>
          <w:lang w:val="es-ES" w:eastAsia="es-ES"/>
          <w:rPrChange w:id="220" w:author="Usuario de Microsoft Office" w:date="2022-05-23T19:14:00Z">
            <w:rPr>
              <w:rFonts w:ascii="Consolas" w:eastAsia="Times New Roman" w:hAnsi="Consolas" w:cs="TeXGyreTermes-Regular"/>
              <w:color w:val="000000" w:themeColor="text1"/>
              <w:sz w:val="20"/>
              <w:szCs w:val="20"/>
              <w:lang w:val="en-US" w:eastAsia="es-ES"/>
            </w:rPr>
          </w:rPrChange>
        </w:rPr>
      </w:pPr>
      <w:r>
        <w:rPr>
          <w:rFonts w:eastAsia="Times New Roman" w:cs="TeXGyreTermes-Regular"/>
          <w:color w:val="000000" w:themeColor="text1"/>
          <w:lang w:val="es-ES" w:eastAsia="es-ES"/>
        </w:rPr>
        <w:t>Cabe aclarar que los totales de los registros podrían variar, dependiendo su velocidad de ingesta en parámetros como consumo de RAM, procesamiento, tráfico de red o Disco Duro.</w:t>
      </w:r>
    </w:p>
    <w:p w14:paraId="2A0E6E53" w14:textId="13A331E8" w:rsidR="00F27AC6" w:rsidRPr="00881F30" w:rsidRDefault="00F27AC6" w:rsidP="00F27AC6">
      <w:pPr>
        <w:pStyle w:val="Descripcin"/>
        <w:rPr>
          <w:rFonts w:ascii="Consolas" w:hAnsi="Consolas"/>
          <w:color w:val="000000" w:themeColor="text1"/>
          <w:sz w:val="20"/>
          <w:szCs w:val="20"/>
          <w:lang w:val="es-EC"/>
        </w:rPr>
      </w:pPr>
      <w:bookmarkStart w:id="221" w:name="_Toc105754844"/>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10</w:t>
      </w:r>
      <w:r w:rsidRPr="00881F30">
        <w:rPr>
          <w:color w:val="000000" w:themeColor="text1"/>
        </w:rPr>
        <w:fldChar w:fldCharType="end"/>
      </w:r>
      <w:r w:rsidRPr="00881F30">
        <w:rPr>
          <w:color w:val="000000" w:themeColor="text1"/>
        </w:rPr>
        <w:t xml:space="preserve"> Componentes gráficos interfaz declaraciones</w:t>
      </w:r>
      <w:bookmarkEnd w:id="221"/>
    </w:p>
    <w:tbl>
      <w:tblPr>
        <w:tblW w:w="8670" w:type="dxa"/>
        <w:tblInd w:w="40" w:type="dxa"/>
        <w:tblBorders>
          <w:top w:val="single" w:sz="8" w:space="0" w:color="00000A"/>
          <w:left w:val="single" w:sz="8" w:space="0" w:color="00000A"/>
          <w:bottom w:val="single" w:sz="8" w:space="0" w:color="00000A"/>
          <w:insideH w:val="single" w:sz="8" w:space="0" w:color="00000A"/>
        </w:tblBorders>
        <w:tblCellMar>
          <w:left w:w="107" w:type="dxa"/>
        </w:tblCellMar>
        <w:tblLook w:val="04A0" w:firstRow="1" w:lastRow="0" w:firstColumn="1" w:lastColumn="0" w:noHBand="0" w:noVBand="1"/>
      </w:tblPr>
      <w:tblGrid>
        <w:gridCol w:w="1459"/>
        <w:gridCol w:w="2681"/>
        <w:gridCol w:w="4530"/>
      </w:tblGrid>
      <w:tr w:rsidR="00881F30" w:rsidRPr="00881F30" w14:paraId="3F75711C" w14:textId="77777777">
        <w:trPr>
          <w:trHeight w:val="510"/>
        </w:trPr>
        <w:tc>
          <w:tcPr>
            <w:tcW w:w="1459" w:type="dxa"/>
            <w:tcBorders>
              <w:top w:val="single" w:sz="8" w:space="0" w:color="00000A"/>
              <w:left w:val="single" w:sz="8" w:space="0" w:color="00000A"/>
              <w:bottom w:val="single" w:sz="8" w:space="0" w:color="00000A"/>
            </w:tcBorders>
            <w:shd w:val="clear" w:color="auto" w:fill="auto"/>
            <w:vAlign w:val="center"/>
          </w:tcPr>
          <w:p w14:paraId="1E70A3AA"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lang w:val="en-US"/>
              </w:rPr>
              <w:t>TIEMPO (s)</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24385BA" w14:textId="77777777" w:rsidR="003C134C" w:rsidRPr="00881F30" w:rsidRDefault="00416DCB">
            <w:pPr>
              <w:spacing w:after="0"/>
              <w:rPr>
                <w:b/>
                <w:bCs/>
                <w:color w:val="000000" w:themeColor="text1"/>
                <w:sz w:val="20"/>
                <w:szCs w:val="20"/>
              </w:rPr>
            </w:pPr>
            <w:r w:rsidRPr="00881F30">
              <w:rPr>
                <w:b/>
                <w:bCs/>
                <w:color w:val="000000" w:themeColor="text1"/>
                <w:sz w:val="20"/>
                <w:szCs w:val="20"/>
              </w:rPr>
              <w:t>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36E09A9"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rPr>
              <w:t>RESULTADO</w:t>
            </w:r>
          </w:p>
        </w:tc>
      </w:tr>
      <w:tr w:rsidR="00881F30" w:rsidRPr="00881F30" w14:paraId="52401725" w14:textId="77777777">
        <w:trPr>
          <w:trHeight w:val="735"/>
        </w:trPr>
        <w:tc>
          <w:tcPr>
            <w:tcW w:w="1459" w:type="dxa"/>
            <w:tcBorders>
              <w:top w:val="single" w:sz="8" w:space="0" w:color="00000A"/>
              <w:left w:val="single" w:sz="8" w:space="0" w:color="00000A"/>
              <w:bottom w:val="single" w:sz="8" w:space="0" w:color="00000A"/>
            </w:tcBorders>
            <w:shd w:val="clear" w:color="auto" w:fill="auto"/>
            <w:vAlign w:val="center"/>
          </w:tcPr>
          <w:p w14:paraId="17811B69"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F05559F" w14:textId="77777777" w:rsidR="003C134C" w:rsidRPr="00881F30" w:rsidRDefault="00416DCB">
            <w:pPr>
              <w:spacing w:after="0"/>
              <w:rPr>
                <w:color w:val="000000" w:themeColor="text1"/>
                <w:sz w:val="20"/>
                <w:szCs w:val="20"/>
              </w:rPr>
            </w:pPr>
            <w:r w:rsidRPr="00881F30">
              <w:rPr>
                <w:color w:val="000000" w:themeColor="text1"/>
                <w:sz w:val="20"/>
                <w:szCs w:val="20"/>
              </w:rPr>
              <w:t>Ningún 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AB2A3BC"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rPr>
              <w:t xml:space="preserve">      TABLA  DECLARACIONES VACIA</w:t>
            </w:r>
          </w:p>
        </w:tc>
      </w:tr>
      <w:tr w:rsidR="00881F30" w:rsidRPr="00881F30" w14:paraId="517482D5" w14:textId="77777777">
        <w:trPr>
          <w:trHeight w:val="1055"/>
        </w:trPr>
        <w:tc>
          <w:tcPr>
            <w:tcW w:w="1459" w:type="dxa"/>
            <w:tcBorders>
              <w:top w:val="single" w:sz="8" w:space="0" w:color="00000A"/>
              <w:left w:val="single" w:sz="8" w:space="0" w:color="00000A"/>
              <w:bottom w:val="single" w:sz="8" w:space="0" w:color="00000A"/>
            </w:tcBorders>
            <w:shd w:val="clear" w:color="auto" w:fill="auto"/>
            <w:vAlign w:val="center"/>
          </w:tcPr>
          <w:p w14:paraId="7FC4DAF4"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t=10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10ADCA"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1312" behindDoc="0" locked="0" layoutInCell="1" allowOverlap="1" wp14:anchorId="0820A58A" wp14:editId="336673DE">
                  <wp:simplePos x="0" y="0"/>
                  <wp:positionH relativeFrom="column">
                    <wp:align>center</wp:align>
                  </wp:positionH>
                  <wp:positionV relativeFrom="paragraph">
                    <wp:posOffset>635</wp:posOffset>
                  </wp:positionV>
                  <wp:extent cx="771525" cy="323850"/>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30"/>
                          <a:stretch>
                            <a:fillRect/>
                          </a:stretch>
                        </pic:blipFill>
                        <pic:spPr bwMode="auto">
                          <a:xfrm>
                            <a:off x="0" y="0"/>
                            <a:ext cx="771525" cy="323850"/>
                          </a:xfrm>
                          <a:prstGeom prst="rect">
                            <a:avLst/>
                          </a:prstGeom>
                        </pic:spPr>
                      </pic:pic>
                    </a:graphicData>
                  </a:graphic>
                </wp:anchor>
              </w:drawing>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0E7EEA2" w14:textId="77777777" w:rsidR="003C134C" w:rsidRPr="00881F30" w:rsidRDefault="00416DCB">
            <w:pPr>
              <w:spacing w:after="0"/>
              <w:rPr>
                <w:rFonts w:eastAsia="Times New Roman" w:cs="Arial"/>
                <w:color w:val="000000" w:themeColor="text1"/>
              </w:rPr>
            </w:pPr>
            <w:r w:rsidRPr="00881F30">
              <w:rPr>
                <w:noProof/>
                <w:color w:val="000000" w:themeColor="text1"/>
                <w:sz w:val="20"/>
                <w:szCs w:val="20"/>
                <w:lang w:eastAsia="es-EC"/>
              </w:rPr>
              <w:drawing>
                <wp:anchor distT="0" distB="0" distL="0" distR="0" simplePos="0" relativeHeight="251662336" behindDoc="0" locked="0" layoutInCell="1" allowOverlap="1" wp14:anchorId="02D4C890" wp14:editId="7C77DEE4">
                  <wp:simplePos x="0" y="0"/>
                  <wp:positionH relativeFrom="column">
                    <wp:posOffset>247650</wp:posOffset>
                  </wp:positionH>
                  <wp:positionV relativeFrom="paragraph">
                    <wp:posOffset>152400</wp:posOffset>
                  </wp:positionV>
                  <wp:extent cx="1905000" cy="457200"/>
                  <wp:effectExtent l="0" t="0" r="0" b="0"/>
                  <wp:wrapSquare wrapText="largest"/>
                  <wp:docPr id="15"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pic:cNvPicPr>
                            <a:picLocks noChangeAspect="1" noChangeArrowheads="1"/>
                          </pic:cNvPicPr>
                        </pic:nvPicPr>
                        <pic:blipFill>
                          <a:blip r:embed="rId31"/>
                          <a:stretch>
                            <a:fillRect/>
                          </a:stretch>
                        </pic:blipFill>
                        <pic:spPr bwMode="auto">
                          <a:xfrm>
                            <a:off x="0" y="0"/>
                            <a:ext cx="1905000" cy="457200"/>
                          </a:xfrm>
                          <a:prstGeom prst="rect">
                            <a:avLst/>
                          </a:prstGeom>
                        </pic:spPr>
                      </pic:pic>
                    </a:graphicData>
                  </a:graphic>
                </wp:anchor>
              </w:drawing>
            </w:r>
          </w:p>
          <w:p w14:paraId="7CBA84EE" w14:textId="77777777" w:rsidR="003C134C" w:rsidRPr="00881F30" w:rsidRDefault="003C134C">
            <w:pPr>
              <w:spacing w:after="0"/>
              <w:rPr>
                <w:rFonts w:eastAsia="Times New Roman" w:cs="Arial"/>
                <w:color w:val="000000" w:themeColor="text1"/>
              </w:rPr>
            </w:pPr>
          </w:p>
          <w:p w14:paraId="1A8A94A0" w14:textId="77777777" w:rsidR="003C134C" w:rsidRPr="00881F30" w:rsidRDefault="003C134C">
            <w:pPr>
              <w:spacing w:after="0"/>
              <w:rPr>
                <w:rFonts w:eastAsia="Times New Roman" w:cs="Arial"/>
                <w:color w:val="000000" w:themeColor="text1"/>
              </w:rPr>
            </w:pPr>
          </w:p>
        </w:tc>
      </w:tr>
      <w:tr w:rsidR="00881F30" w:rsidRPr="00881F30" w14:paraId="11723404" w14:textId="77777777">
        <w:trPr>
          <w:trHeight w:val="510"/>
        </w:trPr>
        <w:tc>
          <w:tcPr>
            <w:tcW w:w="1459" w:type="dxa"/>
            <w:tcBorders>
              <w:left w:val="single" w:sz="8" w:space="0" w:color="00000A"/>
              <w:bottom w:val="single" w:sz="8" w:space="0" w:color="00000A"/>
            </w:tcBorders>
            <w:shd w:val="clear" w:color="auto" w:fill="auto"/>
            <w:vAlign w:val="center"/>
          </w:tcPr>
          <w:p w14:paraId="7DCC14DE" w14:textId="77777777" w:rsidR="003C134C" w:rsidRPr="00881F30" w:rsidRDefault="00416DCB">
            <w:pPr>
              <w:spacing w:after="0"/>
              <w:rPr>
                <w:color w:val="000000" w:themeColor="text1"/>
                <w:sz w:val="20"/>
                <w:szCs w:val="20"/>
              </w:rPr>
            </w:pPr>
            <w:r w:rsidRPr="00881F30">
              <w:rPr>
                <w:color w:val="000000" w:themeColor="text1"/>
                <w:sz w:val="20"/>
                <w:szCs w:val="20"/>
              </w:rPr>
              <w:t>t=40</w:t>
            </w:r>
          </w:p>
        </w:tc>
        <w:tc>
          <w:tcPr>
            <w:tcW w:w="2681" w:type="dxa"/>
            <w:tcBorders>
              <w:left w:val="single" w:sz="8" w:space="0" w:color="00000A"/>
              <w:bottom w:val="single" w:sz="8" w:space="0" w:color="00000A"/>
              <w:right w:val="single" w:sz="8" w:space="0" w:color="00000A"/>
            </w:tcBorders>
            <w:shd w:val="clear" w:color="auto" w:fill="auto"/>
            <w:vAlign w:val="center"/>
          </w:tcPr>
          <w:p w14:paraId="194993A5"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3360" behindDoc="0" locked="0" layoutInCell="1" allowOverlap="1" wp14:anchorId="134FA7AD" wp14:editId="1DAEC977">
                  <wp:simplePos x="0" y="0"/>
                  <wp:positionH relativeFrom="column">
                    <wp:align>center</wp:align>
                  </wp:positionH>
                  <wp:positionV relativeFrom="paragraph">
                    <wp:posOffset>635</wp:posOffset>
                  </wp:positionV>
                  <wp:extent cx="771525" cy="323850"/>
                  <wp:effectExtent l="0" t="0" r="0" b="0"/>
                  <wp:wrapSquare wrapText="largest"/>
                  <wp:docPr id="16"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pic:cNvPicPr>
                            <a:picLocks noChangeAspect="1" noChangeArrowheads="1"/>
                          </pic:cNvPicPr>
                        </pic:nvPicPr>
                        <pic:blipFill>
                          <a:blip r:embed="rId30"/>
                          <a:stretch>
                            <a:fillRect/>
                          </a:stretch>
                        </pic:blipFill>
                        <pic:spPr bwMode="auto">
                          <a:xfrm>
                            <a:off x="0" y="0"/>
                            <a:ext cx="771525" cy="323850"/>
                          </a:xfrm>
                          <a:prstGeom prst="rect">
                            <a:avLst/>
                          </a:prstGeom>
                        </pic:spPr>
                      </pic:pic>
                    </a:graphicData>
                  </a:graphic>
                </wp:anchor>
              </w:drawing>
            </w:r>
          </w:p>
          <w:p w14:paraId="36B1D252" w14:textId="77777777" w:rsidR="003C134C" w:rsidRPr="00881F30" w:rsidRDefault="003C134C">
            <w:pPr>
              <w:spacing w:after="0"/>
              <w:rPr>
                <w:color w:val="000000" w:themeColor="text1"/>
                <w:sz w:val="20"/>
                <w:szCs w:val="20"/>
              </w:rPr>
            </w:pPr>
          </w:p>
          <w:p w14:paraId="5EDE622A"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468BEF3"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4384" behindDoc="0" locked="0" layoutInCell="1" allowOverlap="1" wp14:anchorId="45CA7469" wp14:editId="55739ECA">
                  <wp:simplePos x="0" y="0"/>
                  <wp:positionH relativeFrom="column">
                    <wp:posOffset>257175</wp:posOffset>
                  </wp:positionH>
                  <wp:positionV relativeFrom="paragraph">
                    <wp:posOffset>104775</wp:posOffset>
                  </wp:positionV>
                  <wp:extent cx="1876425" cy="419100"/>
                  <wp:effectExtent l="0" t="0" r="0" b="0"/>
                  <wp:wrapSquare wrapText="largest"/>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32"/>
                          <a:stretch>
                            <a:fillRect/>
                          </a:stretch>
                        </pic:blipFill>
                        <pic:spPr bwMode="auto">
                          <a:xfrm>
                            <a:off x="0" y="0"/>
                            <a:ext cx="1876425" cy="419100"/>
                          </a:xfrm>
                          <a:prstGeom prst="rect">
                            <a:avLst/>
                          </a:prstGeom>
                        </pic:spPr>
                      </pic:pic>
                    </a:graphicData>
                  </a:graphic>
                </wp:anchor>
              </w:drawing>
            </w:r>
          </w:p>
        </w:tc>
      </w:tr>
      <w:tr w:rsidR="00881F30" w:rsidRPr="00881F30" w14:paraId="33E22D73" w14:textId="77777777">
        <w:trPr>
          <w:trHeight w:val="510"/>
        </w:trPr>
        <w:tc>
          <w:tcPr>
            <w:tcW w:w="1459" w:type="dxa"/>
            <w:tcBorders>
              <w:left w:val="single" w:sz="8" w:space="0" w:color="00000A"/>
              <w:bottom w:val="single" w:sz="8" w:space="0" w:color="00000A"/>
            </w:tcBorders>
            <w:shd w:val="clear" w:color="auto" w:fill="auto"/>
            <w:vAlign w:val="center"/>
          </w:tcPr>
          <w:p w14:paraId="654238B8" w14:textId="77777777" w:rsidR="003C134C" w:rsidRPr="00881F30" w:rsidRDefault="003C134C">
            <w:pPr>
              <w:spacing w:after="0"/>
              <w:rPr>
                <w:color w:val="000000" w:themeColor="text1"/>
                <w:sz w:val="20"/>
                <w:szCs w:val="20"/>
              </w:rPr>
            </w:pPr>
          </w:p>
          <w:p w14:paraId="3886DEAF" w14:textId="77777777" w:rsidR="003C134C" w:rsidRPr="00881F30" w:rsidRDefault="00416DCB">
            <w:pPr>
              <w:spacing w:after="0"/>
              <w:rPr>
                <w:color w:val="000000" w:themeColor="text1"/>
                <w:sz w:val="20"/>
                <w:szCs w:val="20"/>
              </w:rPr>
            </w:pPr>
            <w:r w:rsidRPr="00881F30">
              <w:rPr>
                <w:color w:val="000000" w:themeColor="text1"/>
                <w:sz w:val="20"/>
                <w:szCs w:val="20"/>
              </w:rPr>
              <w:t>t=105</w:t>
            </w:r>
          </w:p>
          <w:p w14:paraId="2919B25F" w14:textId="77777777" w:rsidR="003C134C" w:rsidRPr="00881F30" w:rsidRDefault="003C134C">
            <w:pPr>
              <w:spacing w:after="0"/>
              <w:rPr>
                <w:color w:val="000000" w:themeColor="text1"/>
                <w:sz w:val="20"/>
                <w:szCs w:val="20"/>
              </w:rPr>
            </w:pPr>
          </w:p>
          <w:p w14:paraId="59DCB556" w14:textId="77777777" w:rsidR="003C134C" w:rsidRPr="00881F30" w:rsidRDefault="003C134C">
            <w:pPr>
              <w:spacing w:after="0"/>
              <w:rPr>
                <w:color w:val="000000" w:themeColor="text1"/>
                <w:sz w:val="20"/>
                <w:szCs w:val="20"/>
              </w:rPr>
            </w:pPr>
          </w:p>
        </w:tc>
        <w:tc>
          <w:tcPr>
            <w:tcW w:w="2681" w:type="dxa"/>
            <w:tcBorders>
              <w:left w:val="single" w:sz="8" w:space="0" w:color="00000A"/>
              <w:bottom w:val="single" w:sz="8" w:space="0" w:color="00000A"/>
              <w:right w:val="single" w:sz="8" w:space="0" w:color="00000A"/>
            </w:tcBorders>
            <w:shd w:val="clear" w:color="auto" w:fill="auto"/>
            <w:vAlign w:val="center"/>
          </w:tcPr>
          <w:p w14:paraId="03258162"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5408" behindDoc="0" locked="0" layoutInCell="1" allowOverlap="1" wp14:anchorId="00745F6F" wp14:editId="4F9F8CF0">
                  <wp:simplePos x="0" y="0"/>
                  <wp:positionH relativeFrom="column">
                    <wp:align>center</wp:align>
                  </wp:positionH>
                  <wp:positionV relativeFrom="paragraph">
                    <wp:posOffset>635</wp:posOffset>
                  </wp:positionV>
                  <wp:extent cx="847725" cy="295275"/>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33"/>
                          <a:stretch>
                            <a:fillRect/>
                          </a:stretch>
                        </pic:blipFill>
                        <pic:spPr bwMode="auto">
                          <a:xfrm>
                            <a:off x="0" y="0"/>
                            <a:ext cx="847725" cy="295275"/>
                          </a:xfrm>
                          <a:prstGeom prst="rect">
                            <a:avLst/>
                          </a:prstGeom>
                        </pic:spPr>
                      </pic:pic>
                    </a:graphicData>
                  </a:graphic>
                </wp:anchor>
              </w:drawing>
            </w:r>
          </w:p>
          <w:p w14:paraId="50E1379C" w14:textId="77777777" w:rsidR="003C134C" w:rsidRPr="00881F30" w:rsidRDefault="003C134C">
            <w:pPr>
              <w:spacing w:after="0"/>
              <w:rPr>
                <w:color w:val="000000" w:themeColor="text1"/>
                <w:sz w:val="20"/>
                <w:szCs w:val="20"/>
              </w:rPr>
            </w:pPr>
          </w:p>
          <w:p w14:paraId="6B1F3F8D"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28D5F9F0"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6432" behindDoc="0" locked="0" layoutInCell="1" allowOverlap="1" wp14:anchorId="73AE7343" wp14:editId="36EEC00F">
                  <wp:simplePos x="0" y="0"/>
                  <wp:positionH relativeFrom="column">
                    <wp:posOffset>318770</wp:posOffset>
                  </wp:positionH>
                  <wp:positionV relativeFrom="paragraph">
                    <wp:posOffset>123825</wp:posOffset>
                  </wp:positionV>
                  <wp:extent cx="1866900" cy="647700"/>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34"/>
                          <a:stretch>
                            <a:fillRect/>
                          </a:stretch>
                        </pic:blipFill>
                        <pic:spPr bwMode="auto">
                          <a:xfrm>
                            <a:off x="0" y="0"/>
                            <a:ext cx="1866900" cy="647700"/>
                          </a:xfrm>
                          <a:prstGeom prst="rect">
                            <a:avLst/>
                          </a:prstGeom>
                        </pic:spPr>
                      </pic:pic>
                    </a:graphicData>
                  </a:graphic>
                </wp:anchor>
              </w:drawing>
            </w:r>
          </w:p>
        </w:tc>
      </w:tr>
      <w:tr w:rsidR="003C134C" w:rsidRPr="00881F30" w14:paraId="77000AFE" w14:textId="77777777" w:rsidTr="00B61D14">
        <w:trPr>
          <w:trHeight w:val="5680"/>
        </w:trPr>
        <w:tc>
          <w:tcPr>
            <w:tcW w:w="1459" w:type="dxa"/>
            <w:tcBorders>
              <w:left w:val="single" w:sz="8" w:space="0" w:color="00000A"/>
              <w:bottom w:val="single" w:sz="8" w:space="0" w:color="00000A"/>
            </w:tcBorders>
            <w:shd w:val="clear" w:color="auto" w:fill="auto"/>
            <w:vAlign w:val="center"/>
          </w:tcPr>
          <w:p w14:paraId="06F676A3"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t=180</w:t>
            </w:r>
          </w:p>
        </w:tc>
        <w:tc>
          <w:tcPr>
            <w:tcW w:w="2681" w:type="dxa"/>
            <w:tcBorders>
              <w:left w:val="single" w:sz="8" w:space="0" w:color="00000A"/>
              <w:bottom w:val="single" w:sz="8" w:space="0" w:color="00000A"/>
              <w:right w:val="single" w:sz="8" w:space="0" w:color="00000A"/>
            </w:tcBorders>
            <w:shd w:val="clear" w:color="auto" w:fill="auto"/>
            <w:vAlign w:val="center"/>
          </w:tcPr>
          <w:p w14:paraId="3832073C" w14:textId="77777777" w:rsidR="003C134C" w:rsidRPr="00881F30" w:rsidRDefault="003C134C">
            <w:pPr>
              <w:spacing w:after="0"/>
              <w:rPr>
                <w:color w:val="000000" w:themeColor="text1"/>
                <w:sz w:val="20"/>
                <w:szCs w:val="20"/>
              </w:rPr>
            </w:pPr>
          </w:p>
          <w:p w14:paraId="724C4F3A" w14:textId="77777777" w:rsidR="003C134C" w:rsidRPr="00881F30" w:rsidRDefault="00416DCB">
            <w:pPr>
              <w:spacing w:after="0"/>
              <w:rPr>
                <w:color w:val="000000" w:themeColor="text1"/>
                <w:sz w:val="20"/>
                <w:szCs w:val="20"/>
              </w:rPr>
            </w:pPr>
            <w:r w:rsidRPr="00881F30">
              <w:rPr>
                <w:color w:val="000000" w:themeColor="text1"/>
                <w:sz w:val="20"/>
                <w:szCs w:val="20"/>
              </w:rPr>
              <w:t>Clic sobre</w:t>
            </w:r>
          </w:p>
          <w:p w14:paraId="74885A61"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7456" behindDoc="0" locked="0" layoutInCell="1" allowOverlap="1" wp14:anchorId="4995DE53" wp14:editId="004AD65F">
                  <wp:simplePos x="0" y="0"/>
                  <wp:positionH relativeFrom="column">
                    <wp:posOffset>260985</wp:posOffset>
                  </wp:positionH>
                  <wp:positionV relativeFrom="paragraph">
                    <wp:posOffset>3175</wp:posOffset>
                  </wp:positionV>
                  <wp:extent cx="1209675" cy="304800"/>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35"/>
                          <a:stretch>
                            <a:fillRect/>
                          </a:stretch>
                        </pic:blipFill>
                        <pic:spPr bwMode="auto">
                          <a:xfrm>
                            <a:off x="0" y="0"/>
                            <a:ext cx="1209675" cy="304800"/>
                          </a:xfrm>
                          <a:prstGeom prst="rect">
                            <a:avLst/>
                          </a:prstGeom>
                        </pic:spPr>
                      </pic:pic>
                    </a:graphicData>
                  </a:graphic>
                </wp:anchor>
              </w:drawing>
            </w:r>
          </w:p>
          <w:p w14:paraId="2E003440" w14:textId="77777777" w:rsidR="003C134C" w:rsidRPr="00881F30" w:rsidRDefault="003C134C">
            <w:pPr>
              <w:spacing w:after="0"/>
              <w:rPr>
                <w:color w:val="000000" w:themeColor="text1"/>
                <w:sz w:val="20"/>
                <w:szCs w:val="20"/>
              </w:rPr>
            </w:pPr>
          </w:p>
          <w:p w14:paraId="58E13C36" w14:textId="77777777" w:rsidR="003C134C" w:rsidRPr="00881F30" w:rsidRDefault="003C134C">
            <w:pPr>
              <w:spacing w:after="0"/>
              <w:rPr>
                <w:color w:val="000000" w:themeColor="text1"/>
                <w:sz w:val="20"/>
                <w:szCs w:val="20"/>
              </w:rPr>
            </w:pPr>
          </w:p>
          <w:p w14:paraId="53CFCFF6" w14:textId="77777777" w:rsidR="003C134C" w:rsidRPr="00881F30" w:rsidRDefault="003C134C">
            <w:pPr>
              <w:spacing w:after="0"/>
              <w:rPr>
                <w:color w:val="000000" w:themeColor="text1"/>
                <w:sz w:val="20"/>
                <w:szCs w:val="20"/>
              </w:rPr>
            </w:pPr>
          </w:p>
          <w:p w14:paraId="666A033B" w14:textId="77777777" w:rsidR="003C134C" w:rsidRPr="00881F30" w:rsidRDefault="003C134C">
            <w:pPr>
              <w:spacing w:after="0"/>
              <w:rPr>
                <w:color w:val="000000" w:themeColor="text1"/>
                <w:sz w:val="20"/>
                <w:szCs w:val="20"/>
              </w:rPr>
            </w:pPr>
          </w:p>
          <w:p w14:paraId="0C0AD9BC" w14:textId="77777777" w:rsidR="003C134C" w:rsidRPr="00881F30" w:rsidRDefault="003C134C">
            <w:pPr>
              <w:spacing w:after="0"/>
              <w:rPr>
                <w:color w:val="000000" w:themeColor="text1"/>
                <w:sz w:val="20"/>
                <w:szCs w:val="20"/>
              </w:rPr>
            </w:pPr>
          </w:p>
          <w:p w14:paraId="174FB8F9" w14:textId="77777777" w:rsidR="003C134C" w:rsidRPr="00881F30" w:rsidRDefault="003C134C">
            <w:pPr>
              <w:spacing w:after="0"/>
              <w:rPr>
                <w:color w:val="000000" w:themeColor="text1"/>
                <w:sz w:val="20"/>
                <w:szCs w:val="20"/>
              </w:rPr>
            </w:pPr>
          </w:p>
          <w:p w14:paraId="6877DA5B" w14:textId="77777777" w:rsidR="003C134C" w:rsidRPr="00881F30" w:rsidRDefault="003C134C">
            <w:pPr>
              <w:spacing w:after="0"/>
              <w:rPr>
                <w:color w:val="000000" w:themeColor="text1"/>
                <w:sz w:val="20"/>
                <w:szCs w:val="20"/>
              </w:rPr>
            </w:pPr>
          </w:p>
          <w:p w14:paraId="5900D436" w14:textId="77777777" w:rsidR="003C134C" w:rsidRPr="00881F30" w:rsidRDefault="003C134C">
            <w:pPr>
              <w:spacing w:after="0"/>
              <w:rPr>
                <w:color w:val="000000" w:themeColor="text1"/>
                <w:sz w:val="20"/>
                <w:szCs w:val="20"/>
              </w:rPr>
            </w:pPr>
          </w:p>
          <w:p w14:paraId="0FD9FED3" w14:textId="77777777" w:rsidR="003C134C" w:rsidRPr="00881F30" w:rsidRDefault="003C134C">
            <w:pPr>
              <w:spacing w:after="0"/>
              <w:rPr>
                <w:color w:val="000000" w:themeColor="text1"/>
                <w:sz w:val="20"/>
                <w:szCs w:val="20"/>
              </w:rPr>
            </w:pPr>
          </w:p>
          <w:p w14:paraId="3911AB03" w14:textId="77777777" w:rsidR="003C134C" w:rsidRPr="00881F30" w:rsidRDefault="003C134C">
            <w:pPr>
              <w:spacing w:after="0"/>
              <w:rPr>
                <w:color w:val="000000" w:themeColor="text1"/>
                <w:sz w:val="20"/>
                <w:szCs w:val="20"/>
              </w:rPr>
            </w:pPr>
          </w:p>
          <w:p w14:paraId="75DA5B11" w14:textId="77777777" w:rsidR="003C134C" w:rsidRPr="00881F30" w:rsidRDefault="003C134C">
            <w:pPr>
              <w:spacing w:after="0"/>
              <w:rPr>
                <w:color w:val="000000" w:themeColor="text1"/>
                <w:sz w:val="20"/>
                <w:szCs w:val="20"/>
              </w:rPr>
            </w:pPr>
          </w:p>
          <w:p w14:paraId="54E4983B" w14:textId="77777777" w:rsidR="003C134C" w:rsidRPr="00881F30" w:rsidRDefault="003C134C">
            <w:pPr>
              <w:spacing w:after="0"/>
              <w:rPr>
                <w:color w:val="000000" w:themeColor="text1"/>
                <w:sz w:val="20"/>
                <w:szCs w:val="20"/>
              </w:rPr>
            </w:pPr>
          </w:p>
          <w:p w14:paraId="60B0EF6A" w14:textId="77777777" w:rsidR="003C134C" w:rsidRPr="00881F30" w:rsidRDefault="003C134C">
            <w:pPr>
              <w:spacing w:after="0"/>
              <w:rPr>
                <w:color w:val="000000" w:themeColor="text1"/>
                <w:sz w:val="20"/>
                <w:szCs w:val="20"/>
              </w:rPr>
            </w:pPr>
          </w:p>
          <w:p w14:paraId="7EDDA97E"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8BC4DDF" w14:textId="77777777" w:rsidR="003C134C" w:rsidRPr="00881F30" w:rsidRDefault="003C134C">
            <w:pPr>
              <w:spacing w:after="0"/>
              <w:rPr>
                <w:color w:val="000000" w:themeColor="text1"/>
                <w:sz w:val="20"/>
                <w:szCs w:val="20"/>
              </w:rPr>
            </w:pPr>
          </w:p>
          <w:p w14:paraId="0B042AAC" w14:textId="029E8716" w:rsidR="003C134C" w:rsidRPr="00881F30" w:rsidRDefault="00416DCB">
            <w:pPr>
              <w:spacing w:after="0"/>
              <w:rPr>
                <w:color w:val="000000" w:themeColor="text1"/>
                <w:sz w:val="20"/>
                <w:szCs w:val="20"/>
              </w:rPr>
            </w:pPr>
            <w:r w:rsidRPr="00881F30">
              <w:rPr>
                <w:color w:val="000000" w:themeColor="text1"/>
                <w:sz w:val="20"/>
                <w:szCs w:val="20"/>
              </w:rPr>
              <w:t xml:space="preserve">Se </w:t>
            </w:r>
            <w:r w:rsidR="0065144E" w:rsidRPr="00881F30">
              <w:rPr>
                <w:color w:val="000000" w:themeColor="text1"/>
                <w:sz w:val="20"/>
                <w:szCs w:val="20"/>
              </w:rPr>
              <w:t>captura una</w:t>
            </w:r>
            <w:r w:rsidRPr="00881F30">
              <w:rPr>
                <w:color w:val="000000" w:themeColor="text1"/>
                <w:sz w:val="20"/>
                <w:szCs w:val="20"/>
              </w:rPr>
              <w:t xml:space="preserve"> muestra de resultados agregados generados.</w:t>
            </w:r>
          </w:p>
          <w:p w14:paraId="39E5C6FA" w14:textId="77777777" w:rsidR="003C134C" w:rsidRPr="00881F30" w:rsidRDefault="003C134C">
            <w:pPr>
              <w:spacing w:after="0"/>
              <w:rPr>
                <w:color w:val="000000" w:themeColor="text1"/>
                <w:sz w:val="20"/>
                <w:szCs w:val="20"/>
              </w:rPr>
            </w:pPr>
          </w:p>
          <w:p w14:paraId="3F0F2B07"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8480" behindDoc="0" locked="0" layoutInCell="1" allowOverlap="1" wp14:anchorId="3FB5ECDF" wp14:editId="520EA299">
                  <wp:simplePos x="0" y="0"/>
                  <wp:positionH relativeFrom="column">
                    <wp:posOffset>261620</wp:posOffset>
                  </wp:positionH>
                  <wp:positionV relativeFrom="paragraph">
                    <wp:posOffset>-50165</wp:posOffset>
                  </wp:positionV>
                  <wp:extent cx="2206625" cy="2515870"/>
                  <wp:effectExtent l="0" t="0" r="0" b="0"/>
                  <wp:wrapSquare wrapText="largest"/>
                  <wp:docPr id="21"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pic:cNvPicPr>
                            <a:picLocks noChangeAspect="1" noChangeArrowheads="1"/>
                          </pic:cNvPicPr>
                        </pic:nvPicPr>
                        <pic:blipFill>
                          <a:blip r:embed="rId36"/>
                          <a:srcRect b="29921"/>
                          <a:stretch>
                            <a:fillRect/>
                          </a:stretch>
                        </pic:blipFill>
                        <pic:spPr bwMode="auto">
                          <a:xfrm>
                            <a:off x="0" y="0"/>
                            <a:ext cx="2206625" cy="2515870"/>
                          </a:xfrm>
                          <a:prstGeom prst="rect">
                            <a:avLst/>
                          </a:prstGeom>
                        </pic:spPr>
                      </pic:pic>
                    </a:graphicData>
                  </a:graphic>
                </wp:anchor>
              </w:drawing>
            </w:r>
          </w:p>
          <w:p w14:paraId="43F28CF3" w14:textId="77777777" w:rsidR="003C134C" w:rsidRPr="00881F30" w:rsidRDefault="003C134C">
            <w:pPr>
              <w:spacing w:after="0"/>
              <w:rPr>
                <w:color w:val="000000" w:themeColor="text1"/>
                <w:sz w:val="20"/>
                <w:szCs w:val="20"/>
              </w:rPr>
            </w:pPr>
          </w:p>
          <w:p w14:paraId="4B162536" w14:textId="77777777" w:rsidR="003C134C" w:rsidRPr="00881F30" w:rsidRDefault="003C134C">
            <w:pPr>
              <w:spacing w:after="0"/>
              <w:rPr>
                <w:color w:val="000000" w:themeColor="text1"/>
                <w:sz w:val="20"/>
                <w:szCs w:val="20"/>
              </w:rPr>
            </w:pPr>
          </w:p>
          <w:p w14:paraId="2B9E67C7" w14:textId="77777777" w:rsidR="003C134C" w:rsidRPr="00881F30" w:rsidRDefault="003C134C">
            <w:pPr>
              <w:spacing w:after="0"/>
              <w:rPr>
                <w:color w:val="000000" w:themeColor="text1"/>
                <w:sz w:val="20"/>
                <w:szCs w:val="20"/>
              </w:rPr>
            </w:pPr>
          </w:p>
        </w:tc>
      </w:tr>
    </w:tbl>
    <w:p w14:paraId="076885A7" w14:textId="1C408662" w:rsidR="00881F30" w:rsidRDefault="00881F30">
      <w:pPr>
        <w:rPr>
          <w:rFonts w:eastAsia="Times New Roman" w:cs="TeXGyreTermes-Regular"/>
          <w:color w:val="000000" w:themeColor="text1"/>
          <w:lang w:val="es-ES" w:eastAsia="es-ES"/>
        </w:rPr>
      </w:pPr>
    </w:p>
    <w:p w14:paraId="7E56084B" w14:textId="3409B3F5" w:rsidR="00F27AC6" w:rsidRPr="00881F30" w:rsidRDefault="00881F30">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En la</w:t>
      </w:r>
      <w:r w:rsidR="00416DCB" w:rsidRPr="00881F30">
        <w:rPr>
          <w:rFonts w:eastAsia="Times New Roman" w:cs="TeXGyreTermes-Regular"/>
          <w:color w:val="000000" w:themeColor="text1"/>
          <w:lang w:val="es-ES" w:eastAsia="es-ES"/>
        </w:rPr>
        <w:t xml:space="preserve"> </w:t>
      </w:r>
      <w:r w:rsidR="00F27AC6" w:rsidRPr="00881F30">
        <w:rPr>
          <w:rFonts w:eastAsia="Times New Roman" w:cs="TeXGyreTermes-Regular"/>
          <w:color w:val="000000" w:themeColor="text1"/>
          <w:lang w:val="es-ES" w:eastAsia="es-ES"/>
        </w:rPr>
        <w:t>F</w:t>
      </w:r>
      <w:r w:rsidR="00416DCB" w:rsidRPr="00881F30">
        <w:rPr>
          <w:rFonts w:eastAsia="Times New Roman" w:cs="TeXGyreTermes-Regular"/>
          <w:color w:val="000000" w:themeColor="text1"/>
          <w:lang w:val="es-ES" w:eastAsia="es-ES"/>
        </w:rPr>
        <w:t xml:space="preserve">igura </w:t>
      </w:r>
      <w:r w:rsidR="00F27AC6" w:rsidRPr="00881F30">
        <w:rPr>
          <w:rFonts w:eastAsia="Times New Roman" w:cs="TeXGyreTermes-Regular"/>
          <w:color w:val="000000" w:themeColor="text1"/>
          <w:lang w:val="es-ES" w:eastAsia="es-ES"/>
        </w:rPr>
        <w:t>1</w:t>
      </w:r>
      <w:r w:rsidR="00763CF0">
        <w:rPr>
          <w:rFonts w:eastAsia="Times New Roman" w:cs="TeXGyreTermes-Regular"/>
          <w:color w:val="000000" w:themeColor="text1"/>
          <w:lang w:val="es-ES" w:eastAsia="es-ES"/>
        </w:rPr>
        <w:t>6</w:t>
      </w:r>
      <w:r w:rsidR="00416DCB" w:rsidRPr="00881F30">
        <w:rPr>
          <w:rFonts w:eastAsia="Times New Roman" w:cs="TeXGyreTermes-Regular"/>
          <w:color w:val="000000" w:themeColor="text1"/>
          <w:lang w:val="es-ES" w:eastAsia="es-ES"/>
        </w:rPr>
        <w:t xml:space="preserve"> se visualiza una muestra de la información generada correspondiente de declaraciones a detalle en la base de datos transaccional.</w:t>
      </w:r>
    </w:p>
    <w:p w14:paraId="3A54742E" w14:textId="4B3B632B" w:rsidR="00F27AC6" w:rsidRPr="00881F30" w:rsidRDefault="00F27AC6" w:rsidP="00F27AC6">
      <w:pPr>
        <w:pStyle w:val="Descripcin"/>
        <w:rPr>
          <w:color w:val="000000" w:themeColor="text1"/>
        </w:rPr>
      </w:pPr>
      <w:bookmarkStart w:id="222" w:name="_Toc10575486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16</w:t>
      </w:r>
      <w:r w:rsidRPr="00881F30">
        <w:rPr>
          <w:color w:val="000000" w:themeColor="text1"/>
        </w:rPr>
        <w:fldChar w:fldCharType="end"/>
      </w:r>
      <w:r w:rsidRPr="00881F30">
        <w:rPr>
          <w:color w:val="000000" w:themeColor="text1"/>
        </w:rPr>
        <w:t xml:space="preserve"> Datos generados de declaraciones</w:t>
      </w:r>
      <w:bookmarkEnd w:id="222"/>
    </w:p>
    <w:p w14:paraId="4DFB7E6A" w14:textId="6C364120" w:rsidR="003C134C" w:rsidRPr="00881F30" w:rsidRDefault="00416DCB">
      <w:pPr>
        <w:rPr>
          <w:rFonts w:eastAsia="Times New Roman" w:cs="TeXGyreTermes-Regular"/>
          <w:color w:val="000000" w:themeColor="text1"/>
          <w:lang w:val="es-ES" w:eastAsia="es-ES"/>
        </w:rPr>
      </w:pPr>
      <w:r w:rsidRPr="00881F30">
        <w:rPr>
          <w:noProof/>
          <w:color w:val="000000" w:themeColor="text1"/>
          <w:lang w:eastAsia="es-EC"/>
        </w:rPr>
        <w:drawing>
          <wp:anchor distT="0" distB="0" distL="0" distR="0" simplePos="0" relativeHeight="251669504" behindDoc="0" locked="0" layoutInCell="1" allowOverlap="1" wp14:anchorId="415A660D" wp14:editId="1680A83E">
            <wp:simplePos x="0" y="0"/>
            <wp:positionH relativeFrom="column">
              <wp:align>center</wp:align>
            </wp:positionH>
            <wp:positionV relativeFrom="paragraph">
              <wp:posOffset>635</wp:posOffset>
            </wp:positionV>
            <wp:extent cx="5759450" cy="906145"/>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37"/>
                    <a:stretch>
                      <a:fillRect/>
                    </a:stretch>
                  </pic:blipFill>
                  <pic:spPr bwMode="auto">
                    <a:xfrm>
                      <a:off x="0" y="0"/>
                      <a:ext cx="5759450" cy="906145"/>
                    </a:xfrm>
                    <a:prstGeom prst="rect">
                      <a:avLst/>
                    </a:prstGeom>
                  </pic:spPr>
                </pic:pic>
              </a:graphicData>
            </a:graphic>
          </wp:anchor>
        </w:drawing>
      </w:r>
    </w:p>
    <w:p w14:paraId="442D95D4" w14:textId="342D3C2F" w:rsidR="003C134C" w:rsidRPr="00881F30" w:rsidRDefault="00416DCB">
      <w:pPr>
        <w:pStyle w:val="Ttulo1"/>
        <w:rPr>
          <w:color w:val="000000" w:themeColor="text1"/>
          <w:lang w:eastAsia="es-ES"/>
        </w:rPr>
      </w:pPr>
      <w:bookmarkStart w:id="223" w:name="_Toc105754814"/>
      <w:r w:rsidRPr="00881F30">
        <w:rPr>
          <w:color w:val="000000" w:themeColor="text1"/>
          <w:lang w:eastAsia="es-ES"/>
        </w:rPr>
        <w:t>4.3. Captura de información a detalle</w:t>
      </w:r>
      <w:bookmarkEnd w:id="223"/>
      <w:r w:rsidRPr="00881F30">
        <w:rPr>
          <w:color w:val="000000" w:themeColor="text1"/>
          <w:lang w:eastAsia="es-ES"/>
        </w:rPr>
        <w:t xml:space="preserve"> </w:t>
      </w:r>
    </w:p>
    <w:p w14:paraId="7409E491" w14:textId="29C2FDC5" w:rsidR="000C04D6" w:rsidRPr="00881F30" w:rsidRDefault="000C04D6" w:rsidP="000C04D6">
      <w:pPr>
        <w:pStyle w:val="Ttulo3"/>
        <w:spacing w:line="240" w:lineRule="auto"/>
        <w:jc w:val="left"/>
        <w:rPr>
          <w:rFonts w:eastAsia="Times New Roman" w:cs="TeXGyreTermes-Regular"/>
          <w:iCs/>
          <w:color w:val="000000" w:themeColor="text1"/>
          <w:lang w:eastAsia="es-ES" w:bidi="en-US"/>
        </w:rPr>
      </w:pPr>
      <w:bookmarkStart w:id="224" w:name="_Toc105754815"/>
      <w:r w:rsidRPr="00881F30">
        <w:rPr>
          <w:rFonts w:eastAsia="Times New Roman" w:cs="TeXGyreTermes-Regular"/>
          <w:iCs/>
          <w:color w:val="000000" w:themeColor="text1"/>
          <w:lang w:eastAsia="es-ES" w:bidi="en-US"/>
        </w:rPr>
        <w:t>4.3.1 Apache Kafka</w:t>
      </w:r>
      <w:bookmarkEnd w:id="224"/>
    </w:p>
    <w:p w14:paraId="0B486C4B" w14:textId="509CB5E6" w:rsidR="003060B1" w:rsidRDefault="003060B1" w:rsidP="003060B1">
      <w:pPr>
        <w:rPr>
          <w:color w:val="000000" w:themeColor="text1"/>
          <w:lang w:eastAsia="es-ES" w:bidi="en-US"/>
        </w:rPr>
      </w:pPr>
      <w:r w:rsidRPr="00881F30">
        <w:rPr>
          <w:color w:val="000000" w:themeColor="text1"/>
          <w:lang w:eastAsia="es-ES" w:bidi="en-US"/>
        </w:rPr>
        <w:t xml:space="preserve">Kafka es una plataforma desarrollada inicialmente por Linkedln para el manejo de eventos en tiempo real, basada en el paradigma publicador-suscriptor donde </w:t>
      </w:r>
      <w:r w:rsidR="00177D28" w:rsidRPr="00881F30">
        <w:rPr>
          <w:color w:val="000000" w:themeColor="text1"/>
          <w:lang w:eastAsia="es-ES" w:bidi="en-US"/>
        </w:rPr>
        <w:t>un conjunto de clientes escribe</w:t>
      </w:r>
      <w:r w:rsidRPr="00881F30">
        <w:rPr>
          <w:color w:val="000000" w:themeColor="text1"/>
          <w:lang w:eastAsia="es-ES" w:bidi="en-US"/>
        </w:rPr>
        <w:t xml:space="preserve">(publicadores) y leen (suscriptores) hacia y desde un bus de datos de naturaleza </w:t>
      </w:r>
      <w:r w:rsidR="00177D28" w:rsidRPr="00881F30">
        <w:rPr>
          <w:color w:val="000000" w:themeColor="text1"/>
          <w:lang w:eastAsia="es-ES" w:bidi="en-US"/>
        </w:rPr>
        <w:t xml:space="preserve">perdurable y tolerante a fallos. </w:t>
      </w:r>
    </w:p>
    <w:p w14:paraId="26FB09DB" w14:textId="4BEE06C6" w:rsidR="00763CF0" w:rsidRDefault="00763CF0" w:rsidP="003060B1">
      <w:pPr>
        <w:rPr>
          <w:color w:val="000000" w:themeColor="text1"/>
          <w:lang w:eastAsia="es-ES" w:bidi="en-US"/>
        </w:rPr>
      </w:pPr>
    </w:p>
    <w:p w14:paraId="0586B5DF" w14:textId="77777777" w:rsidR="00763CF0" w:rsidRPr="00881F30" w:rsidRDefault="00763CF0" w:rsidP="003060B1">
      <w:pPr>
        <w:rPr>
          <w:color w:val="000000" w:themeColor="text1"/>
          <w:lang w:eastAsia="es-ES" w:bidi="en-US"/>
        </w:rPr>
      </w:pPr>
    </w:p>
    <w:p w14:paraId="009DDF88" w14:textId="1326AC53" w:rsidR="00177D28" w:rsidRPr="00881F30" w:rsidRDefault="00177D28" w:rsidP="003060B1">
      <w:pPr>
        <w:rPr>
          <w:b/>
          <w:bCs/>
          <w:color w:val="000000" w:themeColor="text1"/>
          <w:lang w:eastAsia="es-ES" w:bidi="en-US"/>
        </w:rPr>
      </w:pPr>
      <w:r w:rsidRPr="00881F30">
        <w:rPr>
          <w:b/>
          <w:bCs/>
          <w:color w:val="000000" w:themeColor="text1"/>
          <w:lang w:eastAsia="es-ES" w:bidi="en-US"/>
        </w:rPr>
        <w:lastRenderedPageBreak/>
        <w:t>Arquitectura</w:t>
      </w:r>
    </w:p>
    <w:p w14:paraId="42453968" w14:textId="540A1C86" w:rsidR="00177D28" w:rsidRPr="00881F30" w:rsidRDefault="00177D28" w:rsidP="003060B1">
      <w:pPr>
        <w:rPr>
          <w:color w:val="000000" w:themeColor="text1"/>
          <w:lang w:eastAsia="es-ES" w:bidi="en-US"/>
        </w:rPr>
      </w:pPr>
      <w:r w:rsidRPr="005429EB">
        <w:rPr>
          <w:color w:val="000000" w:themeColor="text1"/>
          <w:highlight w:val="green"/>
          <w:lang w:eastAsia="es-ES" w:bidi="en-US"/>
          <w:rPrChange w:id="225" w:author="Usuario de Microsoft Office" w:date="2022-05-23T19:17:00Z">
            <w:rPr>
              <w:color w:val="000000" w:themeColor="text1"/>
              <w:lang w:eastAsia="es-ES" w:bidi="en-US"/>
            </w:rPr>
          </w:rPrChange>
        </w:rPr>
        <w:t xml:space="preserve">La Figura </w:t>
      </w:r>
      <w:r w:rsidR="00A07FDA" w:rsidRPr="005429EB">
        <w:rPr>
          <w:color w:val="000000" w:themeColor="text1"/>
          <w:highlight w:val="green"/>
          <w:lang w:eastAsia="es-ES" w:bidi="en-US"/>
          <w:rPrChange w:id="226" w:author="Usuario de Microsoft Office" w:date="2022-05-23T19:17:00Z">
            <w:rPr>
              <w:color w:val="000000" w:themeColor="text1"/>
              <w:lang w:eastAsia="es-ES" w:bidi="en-US"/>
            </w:rPr>
          </w:rPrChange>
        </w:rPr>
        <w:t>11</w:t>
      </w:r>
      <w:ins w:id="227" w:author="Usuario de Microsoft Office" w:date="2022-05-23T19:17:00Z">
        <w:r w:rsidR="005429EB">
          <w:rPr>
            <w:color w:val="000000" w:themeColor="text1"/>
            <w:highlight w:val="green"/>
            <w:lang w:eastAsia="es-ES" w:bidi="en-US"/>
          </w:rPr>
          <w:t xml:space="preserve"> O 12???????</w:t>
        </w:r>
      </w:ins>
      <w:r w:rsidRPr="005429EB">
        <w:rPr>
          <w:color w:val="000000" w:themeColor="text1"/>
          <w:highlight w:val="green"/>
          <w:lang w:eastAsia="es-ES" w:bidi="en-US"/>
          <w:rPrChange w:id="228" w:author="Usuario de Microsoft Office" w:date="2022-05-23T19:17:00Z">
            <w:rPr>
              <w:color w:val="000000" w:themeColor="text1"/>
              <w:lang w:eastAsia="es-ES" w:bidi="en-US"/>
            </w:rPr>
          </w:rPrChange>
        </w:rPr>
        <w:t>,</w:t>
      </w:r>
      <w:r w:rsidR="00452081">
        <w:rPr>
          <w:color w:val="000000" w:themeColor="text1"/>
          <w:lang w:eastAsia="es-ES" w:bidi="en-US"/>
        </w:rPr>
        <w:t xml:space="preserve"> La Figura 17</w:t>
      </w:r>
      <w:r w:rsidRPr="00881F30">
        <w:rPr>
          <w:color w:val="000000" w:themeColor="text1"/>
          <w:lang w:eastAsia="es-ES" w:bidi="en-US"/>
        </w:rPr>
        <w:t xml:space="preserve"> despliega la arquitectura básica de Kafka y sus distintos componentes en un proceso de captura de datos en tiempo real.</w:t>
      </w:r>
    </w:p>
    <w:p w14:paraId="5E6585E3" w14:textId="6C3280D3" w:rsidR="0099200E" w:rsidRPr="00881F30" w:rsidRDefault="0099200E" w:rsidP="0099200E">
      <w:pPr>
        <w:pStyle w:val="Descripcin"/>
        <w:rPr>
          <w:color w:val="000000" w:themeColor="text1"/>
          <w:lang w:eastAsia="es-ES" w:bidi="en-US"/>
        </w:rPr>
      </w:pPr>
      <w:bookmarkStart w:id="229" w:name="_Toc10575486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17</w:t>
      </w:r>
      <w:r w:rsidRPr="00881F30">
        <w:rPr>
          <w:color w:val="000000" w:themeColor="text1"/>
        </w:rPr>
        <w:fldChar w:fldCharType="end"/>
      </w:r>
      <w:r w:rsidRPr="00881F30">
        <w:rPr>
          <w:color w:val="000000" w:themeColor="text1"/>
        </w:rPr>
        <w:t xml:space="preserve"> Arquitectura Kafka</w:t>
      </w:r>
      <w:bookmarkEnd w:id="229"/>
    </w:p>
    <w:p w14:paraId="2FF0E820" w14:textId="6F84134A" w:rsidR="00A07FDA" w:rsidRPr="00881F30" w:rsidRDefault="0099200E" w:rsidP="00A07FDA">
      <w:pPr>
        <w:jc w:val="center"/>
        <w:rPr>
          <w:color w:val="000000" w:themeColor="text1"/>
          <w:lang w:eastAsia="es-ES" w:bidi="en-US"/>
        </w:rPr>
      </w:pPr>
      <w:r w:rsidRPr="00881F30">
        <w:rPr>
          <w:noProof/>
          <w:color w:val="000000" w:themeColor="text1"/>
          <w:lang w:eastAsia="es-EC"/>
        </w:rPr>
        <mc:AlternateContent>
          <mc:Choice Requires="wps">
            <w:drawing>
              <wp:anchor distT="45720" distB="45720" distL="114300" distR="114300" simplePos="0" relativeHeight="251685888" behindDoc="0" locked="0" layoutInCell="1" allowOverlap="1" wp14:anchorId="6803DFC7" wp14:editId="60C32086">
                <wp:simplePos x="0" y="0"/>
                <wp:positionH relativeFrom="column">
                  <wp:posOffset>1702644</wp:posOffset>
                </wp:positionH>
                <wp:positionV relativeFrom="paragraph">
                  <wp:posOffset>1462204</wp:posOffset>
                </wp:positionV>
                <wp:extent cx="515073" cy="3238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073" cy="323850"/>
                        </a:xfrm>
                        <a:prstGeom prst="rect">
                          <a:avLst/>
                        </a:prstGeom>
                        <a:noFill/>
                        <a:ln w="9525">
                          <a:noFill/>
                          <a:miter lim="800000"/>
                          <a:headEnd/>
                          <a:tailEnd/>
                        </a:ln>
                      </wps:spPr>
                      <wps:txbx>
                        <w:txbxContent>
                          <w:p w14:paraId="3AECAB0F" w14:textId="77777777" w:rsidR="00744922" w:rsidRPr="00A07FDA" w:rsidRDefault="00744922" w:rsidP="00A07FDA">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3DFC7" id="_x0000_t202" coordsize="21600,21600" o:spt="202" path="m,l,21600r21600,l21600,xe">
                <v:stroke joinstyle="miter"/>
                <v:path gradientshapeok="t" o:connecttype="rect"/>
              </v:shapetype>
              <v:shape id="Text Box 2" o:spid="_x0000_s1027" type="#_x0000_t202" style="position:absolute;left:0;text-align:left;margin-left:134.05pt;margin-top:115.15pt;width:40.55pt;height:2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CCDQIAAPkDAAAOAAAAZHJzL2Uyb0RvYy54bWysU9tuGyEQfa/Uf0C817teextn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" filled="f" stroked="f">
                <v:textbox>
                  <w:txbxContent>
                    <w:p w14:paraId="3AECAB0F" w14:textId="77777777" w:rsidR="00744922" w:rsidRPr="00A07FDA" w:rsidRDefault="00744922" w:rsidP="00A07FDA">
                      <w:pPr>
                        <w:rPr>
                          <w:b/>
                          <w:bCs/>
                          <w:sz w:val="12"/>
                          <w:szCs w:val="12"/>
                          <w:lang w:val="en-US"/>
                        </w:rPr>
                      </w:pPr>
                      <w:r w:rsidRPr="00A07FDA">
                        <w:rPr>
                          <w:b/>
                          <w:bCs/>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7936" behindDoc="0" locked="0" layoutInCell="1" allowOverlap="1" wp14:anchorId="67FF92EF" wp14:editId="38C391E4">
                <wp:simplePos x="0" y="0"/>
                <wp:positionH relativeFrom="column">
                  <wp:posOffset>3392548</wp:posOffset>
                </wp:positionH>
                <wp:positionV relativeFrom="paragraph">
                  <wp:posOffset>2133536</wp:posOffset>
                </wp:positionV>
                <wp:extent cx="503499" cy="416688"/>
                <wp:effectExtent l="0" t="0" r="0" b="254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9" cy="416688"/>
                        </a:xfrm>
                        <a:prstGeom prst="rect">
                          <a:avLst/>
                        </a:prstGeom>
                        <a:solidFill>
                          <a:srgbClr val="FFFFFF"/>
                        </a:solidFill>
                        <a:ln w="9525">
                          <a:noFill/>
                          <a:miter lim="800000"/>
                          <a:headEnd/>
                          <a:tailEnd/>
                        </a:ln>
                      </wps:spPr>
                      <wps:txbx>
                        <w:txbxContent>
                          <w:p w14:paraId="7146B974" w14:textId="77777777" w:rsidR="00744922" w:rsidRPr="0099200E" w:rsidRDefault="00744922" w:rsidP="00A07FDA">
                            <w:pPr>
                              <w:rPr>
                                <w:b/>
                                <w:bCs/>
                                <w:color w:val="auto"/>
                                <w:sz w:val="12"/>
                                <w:szCs w:val="12"/>
                                <w:lang w:val="en-US"/>
                              </w:rPr>
                            </w:pPr>
                            <w:r w:rsidRPr="0099200E">
                              <w:rPr>
                                <w:b/>
                                <w:bCs/>
                                <w:color w:val="auto"/>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F92EF" id="_x0000_s1028" type="#_x0000_t202" style="position:absolute;left:0;text-align:left;margin-left:267.15pt;margin-top:168pt;width:39.65pt;height: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" stroked="f">
                <v:textbox>
                  <w:txbxContent>
                    <w:p w14:paraId="7146B974" w14:textId="77777777" w:rsidR="00744922" w:rsidRPr="0099200E" w:rsidRDefault="00744922" w:rsidP="00A07FDA">
                      <w:pPr>
                        <w:rPr>
                          <w:b/>
                          <w:bCs/>
                          <w:color w:val="auto"/>
                          <w:sz w:val="12"/>
                          <w:szCs w:val="12"/>
                          <w:lang w:val="en-US"/>
                        </w:rPr>
                      </w:pPr>
                      <w:r w:rsidRPr="0099200E">
                        <w:rPr>
                          <w:b/>
                          <w:bCs/>
                          <w:color w:val="auto"/>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3840" behindDoc="0" locked="0" layoutInCell="1" allowOverlap="1" wp14:anchorId="1BE1C10C" wp14:editId="41C0B02B">
                <wp:simplePos x="0" y="0"/>
                <wp:positionH relativeFrom="column">
                  <wp:posOffset>3421484</wp:posOffset>
                </wp:positionH>
                <wp:positionV relativeFrom="paragraph">
                  <wp:posOffset>1033941</wp:posOffset>
                </wp:positionV>
                <wp:extent cx="497712" cy="32409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2" cy="324091"/>
                        </a:xfrm>
                        <a:prstGeom prst="rect">
                          <a:avLst/>
                        </a:prstGeom>
                        <a:solidFill>
                          <a:srgbClr val="FFFFFF"/>
                        </a:solidFill>
                        <a:ln w="9525">
                          <a:noFill/>
                          <a:miter lim="800000"/>
                          <a:headEnd/>
                          <a:tailEnd/>
                        </a:ln>
                      </wps:spPr>
                      <wps:txbx>
                        <w:txbxContent>
                          <w:p w14:paraId="166709B0" w14:textId="2F41BC86" w:rsidR="00744922" w:rsidRPr="00A07FDA" w:rsidRDefault="00744922">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1C10C" id="_x0000_s1029" type="#_x0000_t202" style="position:absolute;left:0;text-align:left;margin-left:269.4pt;margin-top:81.4pt;width:39.2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KuIwIAACM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" stroked="f">
                <v:textbox>
                  <w:txbxContent>
                    <w:p w14:paraId="166709B0" w14:textId="2F41BC86" w:rsidR="00744922" w:rsidRPr="00A07FDA" w:rsidRDefault="00744922">
                      <w:pPr>
                        <w:rPr>
                          <w:b/>
                          <w:bCs/>
                          <w:sz w:val="12"/>
                          <w:szCs w:val="12"/>
                          <w:lang w:val="en-US"/>
                        </w:rPr>
                      </w:pPr>
                      <w:r w:rsidRPr="00A07FDA">
                        <w:rPr>
                          <w:b/>
                          <w:bCs/>
                          <w:sz w:val="12"/>
                          <w:szCs w:val="12"/>
                        </w:rPr>
                        <w:t>connect</w:t>
                      </w:r>
                    </w:p>
                  </w:txbxContent>
                </v:textbox>
              </v:shape>
            </w:pict>
          </mc:Fallback>
        </mc:AlternateContent>
      </w:r>
      <w:r w:rsidR="00177D28" w:rsidRPr="00881F30">
        <w:rPr>
          <w:noProof/>
          <w:color w:val="000000" w:themeColor="text1"/>
          <w:lang w:eastAsia="es-EC"/>
        </w:rPr>
        <w:drawing>
          <wp:inline distT="0" distB="0" distL="0" distR="0" wp14:anchorId="524EEE49" wp14:editId="18334162">
            <wp:extent cx="4046397" cy="2533571"/>
            <wp:effectExtent l="0" t="0" r="0" b="63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38"/>
                    <a:stretch>
                      <a:fillRect/>
                    </a:stretch>
                  </pic:blipFill>
                  <pic:spPr>
                    <a:xfrm>
                      <a:off x="0" y="0"/>
                      <a:ext cx="4066669" cy="2546264"/>
                    </a:xfrm>
                    <a:prstGeom prst="rect">
                      <a:avLst/>
                    </a:prstGeom>
                  </pic:spPr>
                </pic:pic>
              </a:graphicData>
            </a:graphic>
          </wp:inline>
        </w:drawing>
      </w:r>
    </w:p>
    <w:p w14:paraId="0E80BD5F" w14:textId="10916330" w:rsidR="00A07FDA" w:rsidRPr="00881F30" w:rsidRDefault="00A07FDA" w:rsidP="00A07FDA">
      <w:pPr>
        <w:pStyle w:val="Textoindependiente"/>
        <w:tabs>
          <w:tab w:val="left" w:pos="2175"/>
        </w:tabs>
        <w:spacing w:after="0"/>
        <w:jc w:val="center"/>
        <w:rPr>
          <w:rFonts w:eastAsiaTheme="majorEastAsia" w:cs="Arial"/>
          <w:b/>
          <w:bCs/>
          <w:color w:val="000000" w:themeColor="text1"/>
          <w:sz w:val="18"/>
          <w:szCs w:val="18"/>
        </w:rPr>
      </w:pPr>
      <w:r w:rsidRPr="00881F30">
        <w:rPr>
          <w:rFonts w:eastAsiaTheme="majorEastAsia" w:cs="Arial"/>
          <w:b/>
          <w:color w:val="000000" w:themeColor="text1"/>
          <w:sz w:val="18"/>
          <w:szCs w:val="18"/>
        </w:rPr>
        <w:t>Nota:</w:t>
      </w:r>
      <w:r w:rsidRPr="00881F30">
        <w:rPr>
          <w:rFonts w:eastAsiaTheme="majorEastAsia" w:cs="Arial"/>
          <w:bCs/>
          <w:color w:val="000000" w:themeColor="text1"/>
          <w:sz w:val="18"/>
          <w:szCs w:val="18"/>
        </w:rPr>
        <w:t xml:space="preserve"> Se modificó la </w:t>
      </w:r>
      <w:r w:rsidR="0099200E" w:rsidRPr="00881F30">
        <w:rPr>
          <w:rFonts w:eastAsiaTheme="majorEastAsia" w:cs="Arial"/>
          <w:bCs/>
          <w:color w:val="000000" w:themeColor="text1"/>
          <w:sz w:val="18"/>
          <w:szCs w:val="18"/>
        </w:rPr>
        <w:t>figura</w:t>
      </w:r>
      <w:r w:rsidRPr="00881F30">
        <w:rPr>
          <w:rFonts w:eastAsiaTheme="majorEastAsia" w:cs="Arial"/>
          <w:bCs/>
          <w:color w:val="000000" w:themeColor="text1"/>
          <w:sz w:val="18"/>
          <w:szCs w:val="18"/>
        </w:rPr>
        <w:t xml:space="preserve"> original de https://www.educba.com/ incorporando los </w:t>
      </w:r>
      <w:r w:rsidRPr="00881F30">
        <w:rPr>
          <w:rFonts w:eastAsiaTheme="majorEastAsia" w:cs="Arial"/>
          <w:bCs/>
          <w:i/>
          <w:iCs/>
          <w:color w:val="000000" w:themeColor="text1"/>
          <w:sz w:val="18"/>
          <w:szCs w:val="18"/>
        </w:rPr>
        <w:t>connects</w:t>
      </w:r>
      <w:r w:rsidRPr="00881F30">
        <w:rPr>
          <w:rFonts w:eastAsiaTheme="majorEastAsia" w:cs="Arial"/>
          <w:bCs/>
          <w:color w:val="000000" w:themeColor="text1"/>
          <w:sz w:val="18"/>
          <w:szCs w:val="18"/>
        </w:rPr>
        <w:t xml:space="preserve"> </w:t>
      </w:r>
    </w:p>
    <w:p w14:paraId="741ADD7E" w14:textId="37408FE7" w:rsidR="0099200E" w:rsidRPr="00881F30" w:rsidRDefault="0099200E" w:rsidP="00452081">
      <w:pPr>
        <w:rPr>
          <w:color w:val="000000" w:themeColor="text1"/>
          <w:lang w:val="es-ES" w:eastAsia="es-ES" w:bidi="en-US"/>
        </w:rPr>
      </w:pPr>
    </w:p>
    <w:p w14:paraId="628C2D93" w14:textId="39936D07" w:rsidR="00177D28" w:rsidRPr="00881F30" w:rsidRDefault="00177D28" w:rsidP="003060B1">
      <w:pPr>
        <w:rPr>
          <w:color w:val="000000" w:themeColor="text1"/>
          <w:lang w:eastAsia="es-ES" w:bidi="en-US"/>
        </w:rPr>
      </w:pPr>
      <w:r w:rsidRPr="00881F30">
        <w:rPr>
          <w:color w:val="000000" w:themeColor="text1"/>
          <w:lang w:eastAsia="es-ES" w:bidi="en-US"/>
        </w:rPr>
        <w:t>Dentro de esta se describen los siguientes componentes:</w:t>
      </w:r>
    </w:p>
    <w:p w14:paraId="5C6A7A45" w14:textId="37820B31" w:rsidR="00177D28" w:rsidRPr="00881F30" w:rsidRDefault="00177D28"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Productor: </w:t>
      </w:r>
      <w:r w:rsidRPr="00881F30">
        <w:rPr>
          <w:color w:val="000000" w:themeColor="text1"/>
          <w:lang w:eastAsia="es-ES" w:bidi="en-US"/>
        </w:rPr>
        <w:t xml:space="preserve">Responsable del envío de mensajes (tópicos) hacia un </w:t>
      </w:r>
      <w:r w:rsidR="00881F30" w:rsidRPr="00881F30">
        <w:rPr>
          <w:color w:val="000000" w:themeColor="text1"/>
          <w:lang w:eastAsia="es-ES" w:bidi="en-US"/>
        </w:rPr>
        <w:t>clúster de</w:t>
      </w:r>
      <w:r w:rsidRPr="00881F30">
        <w:rPr>
          <w:color w:val="000000" w:themeColor="text1"/>
          <w:lang w:eastAsia="es-ES" w:bidi="en-US"/>
        </w:rPr>
        <w:t xml:space="preserve"> Kafka conformado por uno o varios </w:t>
      </w:r>
      <w:r w:rsidR="00661833" w:rsidRPr="00881F30">
        <w:rPr>
          <w:i/>
          <w:color w:val="000000" w:themeColor="text1"/>
          <w:lang w:eastAsia="es-ES" w:bidi="en-US"/>
        </w:rPr>
        <w:t>brokers</w:t>
      </w:r>
      <w:r w:rsidR="00661833" w:rsidRPr="00881F30">
        <w:rPr>
          <w:color w:val="000000" w:themeColor="text1"/>
          <w:lang w:eastAsia="es-ES" w:bidi="en-US"/>
        </w:rPr>
        <w:t xml:space="preserve"> (servidores) que garantizan la tolerancia a fallos a través de la replicación.</w:t>
      </w:r>
    </w:p>
    <w:p w14:paraId="6B5AE11D" w14:textId="29B59A73" w:rsidR="003060B1" w:rsidRPr="00881F30" w:rsidRDefault="00661833"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Consumidor: </w:t>
      </w:r>
      <w:r w:rsidRPr="00881F30">
        <w:rPr>
          <w:color w:val="000000" w:themeColor="text1"/>
          <w:lang w:eastAsia="es-ES" w:bidi="en-US"/>
        </w:rPr>
        <w:t xml:space="preserve"> Quien consume los tópicos almacenados en el servidor de Kafka, </w:t>
      </w:r>
      <w:r w:rsidR="00A673C3">
        <w:rPr>
          <w:color w:val="000000" w:themeColor="text1"/>
          <w:lang w:eastAsia="es-ES" w:bidi="en-US"/>
        </w:rPr>
        <w:t>siendo este un</w:t>
      </w:r>
      <w:r w:rsidRPr="00881F30">
        <w:rPr>
          <w:color w:val="000000" w:themeColor="text1"/>
          <w:lang w:eastAsia="es-ES" w:bidi="en-US"/>
        </w:rPr>
        <w:t xml:space="preserve"> mediador entre el consumidor y el productor.</w:t>
      </w:r>
    </w:p>
    <w:p w14:paraId="42D5DE3D" w14:textId="6B3D07BF" w:rsidR="003060B1" w:rsidRPr="00881F30" w:rsidRDefault="00661833" w:rsidP="00EF4B32">
      <w:pPr>
        <w:pStyle w:val="Prrafodelista"/>
        <w:numPr>
          <w:ilvl w:val="0"/>
          <w:numId w:val="22"/>
        </w:numPr>
        <w:rPr>
          <w:b/>
          <w:bCs/>
          <w:color w:val="000000" w:themeColor="text1"/>
          <w:lang w:eastAsia="es-ES" w:bidi="en-US"/>
        </w:rPr>
      </w:pPr>
      <w:r w:rsidRPr="00881F30">
        <w:rPr>
          <w:b/>
          <w:bCs/>
          <w:color w:val="000000" w:themeColor="text1"/>
          <w:lang w:eastAsia="es-ES" w:bidi="en-US"/>
        </w:rPr>
        <w:t xml:space="preserve">Broker: </w:t>
      </w:r>
      <w:r w:rsidRPr="00881F30">
        <w:rPr>
          <w:color w:val="000000" w:themeColor="text1"/>
          <w:lang w:eastAsia="es-ES" w:bidi="en-US"/>
        </w:rPr>
        <w:t xml:space="preserve"> Un servidor dentro de un clúster de Kafka.</w:t>
      </w:r>
    </w:p>
    <w:p w14:paraId="1F5F0F64" w14:textId="267D593F" w:rsidR="00661833" w:rsidRPr="00881F30" w:rsidRDefault="00661833"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Tópico (</w:t>
      </w:r>
      <w:r w:rsidRPr="00881F30">
        <w:rPr>
          <w:b/>
          <w:bCs/>
          <w:i/>
          <w:iCs/>
          <w:color w:val="000000" w:themeColor="text1"/>
          <w:lang w:eastAsia="es-ES" w:bidi="en-US"/>
        </w:rPr>
        <w:t>Topic</w:t>
      </w:r>
      <w:r w:rsidRPr="00881F30">
        <w:rPr>
          <w:b/>
          <w:bCs/>
          <w:color w:val="000000" w:themeColor="text1"/>
          <w:lang w:eastAsia="es-ES" w:bidi="en-US"/>
        </w:rPr>
        <w:t xml:space="preserve">): </w:t>
      </w:r>
      <w:r w:rsidRPr="00881F30">
        <w:rPr>
          <w:color w:val="000000" w:themeColor="text1"/>
          <w:lang w:eastAsia="es-ES" w:bidi="en-US"/>
        </w:rPr>
        <w:t xml:space="preserve"> Es un tipo de mensaje en </w:t>
      </w:r>
      <w:r w:rsidRPr="00881F30">
        <w:rPr>
          <w:i/>
          <w:iCs/>
          <w:color w:val="000000" w:themeColor="text1"/>
          <w:lang w:eastAsia="es-ES" w:bidi="en-US"/>
        </w:rPr>
        <w:t xml:space="preserve">stream, </w:t>
      </w:r>
      <w:r w:rsidR="00FE4F58" w:rsidRPr="00881F30">
        <w:rPr>
          <w:color w:val="000000" w:themeColor="text1"/>
          <w:lang w:eastAsia="es-ES" w:bidi="en-US"/>
        </w:rPr>
        <w:t>único</w:t>
      </w:r>
      <w:r w:rsidR="00FE4F58">
        <w:rPr>
          <w:color w:val="000000" w:themeColor="text1"/>
          <w:lang w:eastAsia="es-ES" w:bidi="en-US"/>
        </w:rPr>
        <w:t xml:space="preserve">, </w:t>
      </w:r>
      <w:r w:rsidR="00FE4F58" w:rsidRPr="00881F30">
        <w:rPr>
          <w:color w:val="000000" w:themeColor="text1"/>
          <w:lang w:eastAsia="es-ES" w:bidi="en-US"/>
        </w:rPr>
        <w:t>que</w:t>
      </w:r>
      <w:r w:rsidRPr="00881F30">
        <w:rPr>
          <w:color w:val="000000" w:themeColor="text1"/>
          <w:lang w:eastAsia="es-ES" w:bidi="en-US"/>
        </w:rPr>
        <w:t xml:space="preserve"> hace referencia a una estructura de datos </w:t>
      </w:r>
      <w:r w:rsidR="00E53450" w:rsidRPr="00881F30">
        <w:rPr>
          <w:color w:val="000000" w:themeColor="text1"/>
          <w:lang w:eastAsia="es-ES" w:bidi="en-US"/>
        </w:rPr>
        <w:t>generada por el productor y accesible por uno o varios consumidores.</w:t>
      </w:r>
    </w:p>
    <w:p w14:paraId="64A6F8F3" w14:textId="7513F6A0" w:rsidR="00E53450" w:rsidRPr="00881F30" w:rsidRDefault="00E53450"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 xml:space="preserve">Partición: </w:t>
      </w:r>
      <w:r w:rsidRPr="00881F30">
        <w:rPr>
          <w:color w:val="000000" w:themeColor="text1"/>
          <w:lang w:eastAsia="es-ES" w:bidi="en-US"/>
        </w:rPr>
        <w:t xml:space="preserve"> En ambientes distribuidos como lo es Kafka, con varios servidores dentro de un clúster y ante la ingesta de grandes volúmenes de datos, </w:t>
      </w:r>
      <w:r w:rsidR="00D52907" w:rsidRPr="00881F30">
        <w:rPr>
          <w:color w:val="000000" w:themeColor="text1"/>
          <w:lang w:eastAsia="es-ES" w:bidi="en-US"/>
        </w:rPr>
        <w:t>una partición</w:t>
      </w:r>
      <w:r w:rsidRPr="00881F30">
        <w:rPr>
          <w:color w:val="000000" w:themeColor="text1"/>
          <w:lang w:eastAsia="es-ES" w:bidi="en-US"/>
        </w:rPr>
        <w:t xml:space="preserve"> consiste en la segmentación de un tópico en distintos “pedazos” que son distribuidos entre los miembros del clúster.</w:t>
      </w:r>
    </w:p>
    <w:p w14:paraId="0F1946E9" w14:textId="633786B6" w:rsidR="00E53450"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i/>
          <w:iCs/>
          <w:color w:val="000000" w:themeColor="text1"/>
          <w:lang w:eastAsia="es-ES" w:bidi="en-US"/>
        </w:rPr>
        <w:t>Offset</w:t>
      </w:r>
      <w:r w:rsidRPr="00881F30">
        <w:rPr>
          <w:b/>
          <w:bCs/>
          <w:color w:val="000000" w:themeColor="text1"/>
          <w:lang w:eastAsia="es-ES" w:bidi="en-US"/>
        </w:rPr>
        <w:t>:</w:t>
      </w:r>
      <w:r w:rsidRPr="00881F30">
        <w:rPr>
          <w:b/>
          <w:bCs/>
          <w:i/>
          <w:iCs/>
          <w:color w:val="000000" w:themeColor="text1"/>
          <w:lang w:eastAsia="es-ES" w:bidi="en-US"/>
        </w:rPr>
        <w:t xml:space="preserve"> </w:t>
      </w:r>
      <w:r w:rsidRPr="00881F30">
        <w:rPr>
          <w:color w:val="000000" w:themeColor="text1"/>
          <w:lang w:eastAsia="es-ES" w:bidi="en-US"/>
        </w:rPr>
        <w:t>Consiste en un secuencial que se asigna sobre cada partición de un tópico, este número va en aumento a medida que existe nuevos mensajes entrantes al servidor.</w:t>
      </w:r>
      <w:r w:rsidRPr="00881F30">
        <w:rPr>
          <w:b/>
          <w:bCs/>
          <w:i/>
          <w:iCs/>
          <w:color w:val="000000" w:themeColor="text1"/>
          <w:lang w:eastAsia="es-ES" w:bidi="en-US"/>
        </w:rPr>
        <w:t xml:space="preserve"> </w:t>
      </w:r>
      <w:r w:rsidRPr="00881F30">
        <w:rPr>
          <w:b/>
          <w:bCs/>
          <w:color w:val="000000" w:themeColor="text1"/>
          <w:lang w:eastAsia="es-ES" w:bidi="en-US"/>
        </w:rPr>
        <w:t xml:space="preserve"> </w:t>
      </w:r>
    </w:p>
    <w:p w14:paraId="4D1C0EEB" w14:textId="2A171A94" w:rsidR="00ED5DDC"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color w:val="000000" w:themeColor="text1"/>
          <w:lang w:eastAsia="es-ES" w:bidi="en-US"/>
        </w:rPr>
        <w:lastRenderedPageBreak/>
        <w:t xml:space="preserve">Zookeeper: </w:t>
      </w:r>
      <w:r w:rsidRPr="00881F30">
        <w:rPr>
          <w:color w:val="000000" w:themeColor="text1"/>
          <w:lang w:eastAsia="es-ES" w:bidi="en-US"/>
        </w:rPr>
        <w:t xml:space="preserve">Dentro de Kafka, Zookeeper cumple las funciones de coordinador, encargado de coordinar el trabajo de los distintos servidores del clúster, así como rastrear los tópicos y sus particiones. </w:t>
      </w:r>
    </w:p>
    <w:p w14:paraId="5103E827" w14:textId="477256F5" w:rsidR="00ED5DDC" w:rsidRPr="00881F30" w:rsidRDefault="00ED5DDC" w:rsidP="000C04D6">
      <w:pPr>
        <w:rPr>
          <w:color w:val="000000" w:themeColor="text1"/>
          <w:lang w:eastAsia="es-ES" w:bidi="en-US"/>
        </w:rPr>
      </w:pPr>
      <w:r w:rsidRPr="00881F30">
        <w:rPr>
          <w:color w:val="000000" w:themeColor="text1"/>
          <w:lang w:eastAsia="es-ES" w:bidi="en-US"/>
        </w:rPr>
        <w:t>Dentro de Kafka existe un elemento llamado conector (</w:t>
      </w:r>
      <w:r w:rsidR="009C6D07" w:rsidRPr="00881F30">
        <w:rPr>
          <w:i/>
          <w:iCs/>
          <w:color w:val="000000" w:themeColor="text1"/>
          <w:lang w:eastAsia="es-ES" w:bidi="en-US"/>
        </w:rPr>
        <w:t>C</w:t>
      </w:r>
      <w:r w:rsidRPr="00881F30">
        <w:rPr>
          <w:i/>
          <w:iCs/>
          <w:color w:val="000000" w:themeColor="text1"/>
          <w:lang w:eastAsia="es-ES" w:bidi="en-US"/>
        </w:rPr>
        <w:t>onnect</w:t>
      </w:r>
      <w:r w:rsidRPr="00881F30">
        <w:rPr>
          <w:color w:val="000000" w:themeColor="text1"/>
          <w:lang w:eastAsia="es-ES" w:bidi="en-US"/>
        </w:rPr>
        <w:t>)</w:t>
      </w:r>
      <w:r w:rsidR="009C6D07" w:rsidRPr="00881F30">
        <w:rPr>
          <w:color w:val="000000" w:themeColor="text1"/>
          <w:lang w:eastAsia="es-ES" w:bidi="en-US"/>
        </w:rPr>
        <w:t xml:space="preserve">, que actúa como mediador entre </w:t>
      </w:r>
      <w:r w:rsidR="00881F30" w:rsidRPr="00881F30">
        <w:rPr>
          <w:color w:val="000000" w:themeColor="text1"/>
          <w:lang w:eastAsia="es-ES" w:bidi="en-US"/>
        </w:rPr>
        <w:t>una fuente</w:t>
      </w:r>
      <w:r w:rsidR="009C6D07" w:rsidRPr="00881F30">
        <w:rPr>
          <w:color w:val="000000" w:themeColor="text1"/>
          <w:lang w:eastAsia="es-ES" w:bidi="en-US"/>
        </w:rPr>
        <w:t xml:space="preserve"> de datos (o destino) y el servidor de Kafka, de esta forma se puede realizar la transferencia de grandes volúmenes de datos en tiempo real hacia consumidores como </w:t>
      </w:r>
      <w:r w:rsidR="009C6D07" w:rsidRPr="00881F30">
        <w:rPr>
          <w:i/>
          <w:iCs/>
          <w:color w:val="000000" w:themeColor="text1"/>
          <w:lang w:eastAsia="es-ES" w:bidi="en-US"/>
        </w:rPr>
        <w:t xml:space="preserve">data lakes </w:t>
      </w:r>
      <w:r w:rsidR="009C6D07" w:rsidRPr="00881F30">
        <w:rPr>
          <w:color w:val="000000" w:themeColor="text1"/>
          <w:lang w:eastAsia="es-ES" w:bidi="en-US"/>
        </w:rPr>
        <w:t>o motores de procesamiento distribuido</w:t>
      </w:r>
      <w:r w:rsidR="004F4559" w:rsidRPr="00881F30">
        <w:rPr>
          <w:color w:val="000000" w:themeColor="text1"/>
          <w:lang w:eastAsia="es-ES" w:bidi="en-US"/>
        </w:rPr>
        <w:t>.</w:t>
      </w:r>
      <w:r w:rsidR="009C6D07" w:rsidRPr="00881F30">
        <w:rPr>
          <w:color w:val="000000" w:themeColor="text1"/>
          <w:lang w:eastAsia="es-ES" w:bidi="en-US"/>
        </w:rPr>
        <w:t xml:space="preserve"> </w:t>
      </w:r>
    </w:p>
    <w:p w14:paraId="33248001" w14:textId="3496E342" w:rsidR="007E0B12" w:rsidRPr="00881F30" w:rsidRDefault="007E0B12" w:rsidP="00DE7E20">
      <w:pPr>
        <w:pStyle w:val="Ttulo3"/>
        <w:spacing w:line="240" w:lineRule="auto"/>
        <w:jc w:val="left"/>
        <w:rPr>
          <w:rFonts w:eastAsia="Times New Roman" w:cs="TeXGyreTermes-Regular"/>
          <w:iCs/>
          <w:color w:val="000000" w:themeColor="text1"/>
          <w:lang w:eastAsia="es-ES" w:bidi="en-US"/>
        </w:rPr>
      </w:pPr>
      <w:bookmarkStart w:id="230" w:name="_Toc105754816"/>
      <w:r w:rsidRPr="00881F30">
        <w:rPr>
          <w:rFonts w:eastAsia="Times New Roman" w:cs="TeXGyreTermes-Regular"/>
          <w:iCs/>
          <w:color w:val="000000" w:themeColor="text1"/>
          <w:lang w:eastAsia="es-ES" w:bidi="en-US"/>
        </w:rPr>
        <w:t>4.3.2 Configuración Apache Kafka- Confluent</w:t>
      </w:r>
      <w:bookmarkEnd w:id="230"/>
    </w:p>
    <w:p w14:paraId="63928EEB" w14:textId="00FF5A85" w:rsidR="0065144E" w:rsidRDefault="0099200E" w:rsidP="007E0B12">
      <w:pPr>
        <w:rPr>
          <w:color w:val="000000" w:themeColor="text1"/>
          <w:lang w:eastAsia="es-ES" w:bidi="en-US"/>
        </w:rPr>
      </w:pPr>
      <w:r w:rsidRPr="00881F30">
        <w:rPr>
          <w:color w:val="000000" w:themeColor="text1"/>
          <w:lang w:eastAsia="es-ES" w:bidi="en-US"/>
        </w:rPr>
        <w:t xml:space="preserve">Confluent es una plataforma desarrollada por los creadores de Kafka, </w:t>
      </w:r>
      <w:r w:rsidR="00D52907" w:rsidRPr="00881F30">
        <w:rPr>
          <w:color w:val="000000" w:themeColor="text1"/>
          <w:lang w:eastAsia="es-ES" w:bidi="en-US"/>
        </w:rPr>
        <w:t>que incorpora sobre la distribución original de Kafka mejoras adicionales para facilitar la conectividad entre esta y distintas fuentes de datos</w:t>
      </w:r>
      <w:r w:rsidR="003A4161" w:rsidRPr="00881F30">
        <w:rPr>
          <w:color w:val="000000" w:themeColor="text1"/>
          <w:lang w:eastAsia="es-ES" w:bidi="en-US"/>
        </w:rPr>
        <w:t>.</w:t>
      </w:r>
      <w:r w:rsidR="00D52907" w:rsidRPr="00881F30">
        <w:rPr>
          <w:color w:val="000000" w:themeColor="text1"/>
          <w:lang w:eastAsia="es-ES" w:bidi="en-US"/>
        </w:rPr>
        <w:t xml:space="preserve"> </w:t>
      </w:r>
      <w:r w:rsidR="003A4161" w:rsidRPr="00881F30">
        <w:rPr>
          <w:color w:val="000000" w:themeColor="text1"/>
          <w:lang w:eastAsia="es-ES" w:bidi="en-US"/>
        </w:rPr>
        <w:t>P</w:t>
      </w:r>
      <w:r w:rsidR="00D52907" w:rsidRPr="00881F30">
        <w:rPr>
          <w:color w:val="000000" w:themeColor="text1"/>
          <w:lang w:eastAsia="es-ES" w:bidi="en-US"/>
        </w:rPr>
        <w:t xml:space="preserve">ara el presente TFM se utiliza Confluent gracias a que implementa conectores sobre base de </w:t>
      </w:r>
      <w:r w:rsidR="00881F30" w:rsidRPr="00881F30">
        <w:rPr>
          <w:color w:val="000000" w:themeColor="text1"/>
          <w:lang w:eastAsia="es-ES" w:bidi="en-US"/>
        </w:rPr>
        <w:t>datos a</w:t>
      </w:r>
      <w:r w:rsidR="00D52907" w:rsidRPr="00881F30">
        <w:rPr>
          <w:color w:val="000000" w:themeColor="text1"/>
          <w:lang w:eastAsia="es-ES" w:bidi="en-US"/>
        </w:rPr>
        <w:t xml:space="preserve"> través de controladores (jdbc), de esta forma resulta sencillo acceder a una BBDD con solo incluir parámetros de conexión, esquema, credenciales, e/o.</w:t>
      </w:r>
    </w:p>
    <w:p w14:paraId="02614453" w14:textId="03409021" w:rsidR="007E0B12" w:rsidRPr="00881F30" w:rsidRDefault="007E0B12" w:rsidP="007E0B12">
      <w:pPr>
        <w:rPr>
          <w:color w:val="000000" w:themeColor="text1"/>
        </w:rPr>
      </w:pPr>
      <w:r w:rsidRPr="00881F30">
        <w:rPr>
          <w:color w:val="000000" w:themeColor="text1"/>
        </w:rPr>
        <w:t xml:space="preserve">Para efectos de la configuración de </w:t>
      </w:r>
      <w:r w:rsidR="00F27AC6" w:rsidRPr="00881F30">
        <w:rPr>
          <w:color w:val="000000" w:themeColor="text1"/>
        </w:rPr>
        <w:t>Kafka</w:t>
      </w:r>
      <w:r w:rsidRPr="00881F30">
        <w:rPr>
          <w:color w:val="000000" w:themeColor="text1"/>
        </w:rPr>
        <w:t>, se tiene las siguientes variables, cuyos valores se detallan a continuación</w:t>
      </w:r>
      <w:r w:rsidR="00DE7E20" w:rsidRPr="00881F30">
        <w:rPr>
          <w:color w:val="000000" w:themeColor="text1"/>
        </w:rPr>
        <w:t xml:space="preserve"> en la Tabla</w:t>
      </w:r>
      <w:r w:rsidR="00F27AC6" w:rsidRPr="00881F30">
        <w:rPr>
          <w:color w:val="000000" w:themeColor="text1"/>
        </w:rPr>
        <w:t xml:space="preserve"> </w:t>
      </w:r>
      <w:r w:rsidR="00881F30" w:rsidRPr="00881F30">
        <w:rPr>
          <w:color w:val="000000" w:themeColor="text1"/>
        </w:rPr>
        <w:t>1</w:t>
      </w:r>
      <w:r w:rsidR="00E831C7">
        <w:rPr>
          <w:color w:val="000000" w:themeColor="text1"/>
        </w:rPr>
        <w:t>1</w:t>
      </w:r>
      <w:r w:rsidR="00881F30" w:rsidRPr="00881F30">
        <w:rPr>
          <w:color w:val="000000" w:themeColor="text1"/>
        </w:rPr>
        <w:t>:</w:t>
      </w:r>
    </w:p>
    <w:p w14:paraId="23A301D3" w14:textId="1F567C0E" w:rsidR="00F27AC6" w:rsidRPr="00881F30" w:rsidRDefault="00F27AC6" w:rsidP="00F27AC6">
      <w:pPr>
        <w:pStyle w:val="Descripcin"/>
        <w:rPr>
          <w:color w:val="000000" w:themeColor="text1"/>
        </w:rPr>
      </w:pPr>
      <w:bookmarkStart w:id="231" w:name="_Toc105754845"/>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11</w:t>
      </w:r>
      <w:r w:rsidRPr="00881F30">
        <w:rPr>
          <w:color w:val="000000" w:themeColor="text1"/>
        </w:rPr>
        <w:fldChar w:fldCharType="end"/>
      </w:r>
      <w:r w:rsidRPr="00881F30">
        <w:rPr>
          <w:color w:val="000000" w:themeColor="text1"/>
        </w:rPr>
        <w:t xml:space="preserve"> Variables de configuración Kafka</w:t>
      </w:r>
      <w:bookmarkEnd w:id="231"/>
    </w:p>
    <w:tbl>
      <w:tblPr>
        <w:tblW w:w="8334" w:type="dxa"/>
        <w:jc w:val="center"/>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4988"/>
        <w:gridCol w:w="3346"/>
      </w:tblGrid>
      <w:tr w:rsidR="00881F30" w:rsidRPr="00881F30" w14:paraId="1EF46EF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6886C3FF"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VARIABLE</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19EF0C"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VALOR</w:t>
            </w:r>
          </w:p>
        </w:tc>
      </w:tr>
      <w:tr w:rsidR="00881F30" w:rsidRPr="00881F30" w14:paraId="74D585D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22509CEB"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&lt;PATH_KAFKA&gt;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9A0B1E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/home/byron/confluent-4.1.1</w:t>
            </w:r>
          </w:p>
        </w:tc>
      </w:tr>
      <w:tr w:rsidR="00881F30" w:rsidRPr="00881F30" w14:paraId="119638CF"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E7B84C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&lt;KAKFA_IP_ADDRESS&gt;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23A1CF3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46860C2F" w14:textId="77777777" w:rsidTr="00FE4F58">
        <w:trPr>
          <w:trHeight w:val="428"/>
          <w:jc w:val="center"/>
        </w:trPr>
        <w:tc>
          <w:tcPr>
            <w:tcW w:w="4987" w:type="dxa"/>
            <w:tcBorders>
              <w:top w:val="single" w:sz="4" w:space="0" w:color="000001"/>
              <w:left w:val="single" w:sz="4" w:space="0" w:color="000001"/>
              <w:bottom w:val="single" w:sz="4" w:space="0" w:color="000001"/>
            </w:tcBorders>
            <w:shd w:val="clear" w:color="auto" w:fill="auto"/>
          </w:tcPr>
          <w:p w14:paraId="4B0E24E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&lt;ZOOKEEPER_IP_ADDRESS&gt;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8AAAB99"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3A576BC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1F8E4DCE"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&lt;ORACLE_IP_ADDRESS&gt;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14B8C7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192.168.1.56</w:t>
            </w:r>
          </w:p>
        </w:tc>
      </w:tr>
      <w:tr w:rsidR="00881F30" w:rsidRPr="00881F30" w14:paraId="397AD98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46CF330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&lt;PUERTO_ORACLE&gt;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E6273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1521</w:t>
            </w:r>
          </w:p>
        </w:tc>
      </w:tr>
      <w:tr w:rsidR="00881F30" w:rsidRPr="00881F30" w14:paraId="130B6CD1"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F899A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&lt;SID&gt;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42BE56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XE</w:t>
            </w:r>
          </w:p>
        </w:tc>
      </w:tr>
      <w:tr w:rsidR="00881F30" w:rsidRPr="00881F30" w14:paraId="7D5E95BD"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5A58B4"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&lt;USUARIO&gt;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D09D5DE"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60324D2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0A369A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&lt;CONTRASEÑA&gt;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819C8A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B47D0B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04C5F53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&lt;TABLA_BDD_ORACLE&gt;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95DB72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323B2E8" w14:textId="77777777" w:rsidTr="00A673C3">
        <w:trPr>
          <w:trHeight w:val="369"/>
          <w:jc w:val="center"/>
        </w:trPr>
        <w:tc>
          <w:tcPr>
            <w:tcW w:w="4987" w:type="dxa"/>
            <w:tcBorders>
              <w:top w:val="single" w:sz="4" w:space="0" w:color="000001"/>
              <w:left w:val="single" w:sz="4" w:space="0" w:color="000001"/>
              <w:bottom w:val="single" w:sz="4" w:space="0" w:color="000001"/>
            </w:tcBorders>
            <w:shd w:val="clear" w:color="auto" w:fill="auto"/>
          </w:tcPr>
          <w:p w14:paraId="6D1E16B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lastRenderedPageBreak/>
              <w:t>&lt;CAMPO_INCREMENTAL_TABLA_ORACLE&gt;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65AC42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CODIGO</w:t>
            </w:r>
          </w:p>
        </w:tc>
      </w:tr>
    </w:tbl>
    <w:p w14:paraId="01A83F92" w14:textId="77777777" w:rsidR="00DE7E20" w:rsidRPr="00881F30" w:rsidRDefault="00DE7E20" w:rsidP="007E0B12">
      <w:pPr>
        <w:rPr>
          <w:b/>
          <w:bCs/>
          <w:color w:val="000000" w:themeColor="text1"/>
        </w:rPr>
      </w:pPr>
    </w:p>
    <w:p w14:paraId="63EA9F5A" w14:textId="394A2F42" w:rsidR="007E0B12" w:rsidRPr="00881F30" w:rsidRDefault="007E0B12" w:rsidP="007E0B12">
      <w:pPr>
        <w:rPr>
          <w:b/>
          <w:bCs/>
          <w:color w:val="000000" w:themeColor="text1"/>
        </w:rPr>
      </w:pPr>
      <w:r w:rsidRPr="00881F30">
        <w:rPr>
          <w:b/>
          <w:bCs/>
          <w:color w:val="000000" w:themeColor="text1"/>
        </w:rPr>
        <w:t>Configuración:</w:t>
      </w:r>
    </w:p>
    <w:p w14:paraId="2974DE68" w14:textId="07281611" w:rsidR="007E0B12" w:rsidRPr="00881F30" w:rsidRDefault="007E0B12" w:rsidP="00EF4B32">
      <w:pPr>
        <w:numPr>
          <w:ilvl w:val="0"/>
          <w:numId w:val="38"/>
        </w:numPr>
        <w:ind w:left="360"/>
        <w:rPr>
          <w:color w:val="000000" w:themeColor="text1"/>
        </w:rPr>
      </w:pPr>
      <w:r w:rsidRPr="00881F30">
        <w:rPr>
          <w:color w:val="000000" w:themeColor="text1"/>
        </w:rPr>
        <w:t xml:space="preserve">Descargar la plataforma </w:t>
      </w:r>
      <w:r w:rsidR="00881F30" w:rsidRPr="00881F30">
        <w:rPr>
          <w:color w:val="000000" w:themeColor="text1"/>
        </w:rPr>
        <w:t>comprimida que</w:t>
      </w:r>
      <w:r w:rsidRPr="00881F30">
        <w:rPr>
          <w:color w:val="000000" w:themeColor="text1"/>
        </w:rPr>
        <w:t xml:space="preserve"> contiene el servidor de kafka de la página oficial de Confluent, versión 4.1.1; y descomprimirlo en </w:t>
      </w:r>
      <w:r w:rsidR="00701C6D" w:rsidRPr="00881F30">
        <w:rPr>
          <w:color w:val="000000" w:themeColor="text1"/>
        </w:rPr>
        <w:t>una ruta determinada</w:t>
      </w:r>
      <w:r w:rsidRPr="00881F30">
        <w:rPr>
          <w:color w:val="000000" w:themeColor="text1"/>
        </w:rPr>
        <w:t>, en adelante  &lt;PATH_KAFKA&gt;.</w:t>
      </w:r>
    </w:p>
    <w:p w14:paraId="21B29C6C" w14:textId="499BC39B" w:rsidR="007E0B12" w:rsidRPr="00881F30" w:rsidRDefault="007E0B12" w:rsidP="00EF4B32">
      <w:pPr>
        <w:numPr>
          <w:ilvl w:val="0"/>
          <w:numId w:val="38"/>
        </w:numPr>
        <w:ind w:left="360"/>
        <w:rPr>
          <w:color w:val="000000" w:themeColor="text1"/>
        </w:rPr>
      </w:pPr>
      <w:r w:rsidRPr="00881F30">
        <w:rPr>
          <w:color w:val="000000" w:themeColor="text1"/>
        </w:rPr>
        <w:t xml:space="preserve">Para la conexión del </w:t>
      </w:r>
      <w:r w:rsidRPr="00B221C2">
        <w:rPr>
          <w:i/>
          <w:color w:val="000000" w:themeColor="text1"/>
        </w:rPr>
        <w:t>content</w:t>
      </w:r>
      <w:r w:rsidRPr="00881F30">
        <w:rPr>
          <w:color w:val="000000" w:themeColor="text1"/>
        </w:rPr>
        <w:t xml:space="preserve">  con Oracle se deberá descargar el </w:t>
      </w:r>
      <w:r w:rsidR="001A0384" w:rsidRPr="00881F30">
        <w:rPr>
          <w:color w:val="000000" w:themeColor="text1"/>
        </w:rPr>
        <w:t>controlador</w:t>
      </w:r>
      <w:r w:rsidRPr="00881F30">
        <w:rPr>
          <w:color w:val="000000" w:themeColor="text1"/>
        </w:rPr>
        <w:t xml:space="preserve"> ojdbc del sitio web de Oracle; para  la versión de base Oracle 18c se utiliza el ojdbc versión 8, este será copiado en la ruta &lt;PATH_KAFKA&gt;/share/java/kafka-connect-jdbc</w:t>
      </w:r>
    </w:p>
    <w:p w14:paraId="760A9D3B" w14:textId="32377558" w:rsidR="007E0B12" w:rsidRPr="00881F30" w:rsidRDefault="007E0B12" w:rsidP="00EF4B32">
      <w:pPr>
        <w:numPr>
          <w:ilvl w:val="0"/>
          <w:numId w:val="38"/>
        </w:numPr>
        <w:ind w:left="360"/>
        <w:rPr>
          <w:color w:val="000000" w:themeColor="text1"/>
        </w:rPr>
      </w:pPr>
      <w:r w:rsidRPr="00881F30">
        <w:rPr>
          <w:color w:val="000000" w:themeColor="text1"/>
        </w:rPr>
        <w:t xml:space="preserve">Abrir el archivo </w:t>
      </w:r>
      <w:r w:rsidRPr="00881F30">
        <w:rPr>
          <w:b/>
          <w:bCs/>
          <w:color w:val="000000" w:themeColor="text1"/>
        </w:rPr>
        <w:t>zookeeper.properties</w:t>
      </w:r>
      <w:r w:rsidRPr="00881F30">
        <w:rPr>
          <w:color w:val="000000" w:themeColor="text1"/>
        </w:rPr>
        <w:t>, ubicado en la ruta &lt;PATH_KAFKA&gt;/etc/kafka y configurar el parámetro dataDir correspondiente al sitio donde se aloja los logs que el servidor de zookeeper genera, así como los registros  de base de datos en memoria:</w:t>
      </w:r>
    </w:p>
    <w:p w14:paraId="59399A62" w14:textId="2F2B34EC" w:rsidR="007E0B12" w:rsidRPr="00E831C7" w:rsidRDefault="007E0B12" w:rsidP="00E831C7">
      <w:pPr>
        <w:pStyle w:val="Prrafodelista"/>
        <w:ind w:left="360" w:firstLine="348"/>
        <w:jc w:val="both"/>
        <w:rPr>
          <w:rFonts w:ascii="Consolas" w:hAnsi="Consolas"/>
          <w:color w:val="000000" w:themeColor="text1"/>
          <w:sz w:val="20"/>
          <w:szCs w:val="20"/>
        </w:rPr>
      </w:pPr>
      <w:r w:rsidRPr="00E831C7">
        <w:rPr>
          <w:rFonts w:ascii="Consolas" w:hAnsi="Consolas"/>
          <w:color w:val="000000" w:themeColor="text1"/>
          <w:sz w:val="20"/>
          <w:szCs w:val="20"/>
        </w:rPr>
        <w:t>dataDir=&lt;PATH_KAFKA&gt;/tmp/zookeeper</w:t>
      </w:r>
    </w:p>
    <w:p w14:paraId="462FA20B" w14:textId="77777777" w:rsidR="00F27AC6" w:rsidRPr="00881F30" w:rsidRDefault="00F27AC6" w:rsidP="00E831C7">
      <w:pPr>
        <w:spacing w:after="0"/>
        <w:rPr>
          <w:rFonts w:ascii="Consolas" w:hAnsi="Consolas"/>
          <w:color w:val="000000" w:themeColor="text1"/>
          <w:sz w:val="20"/>
          <w:szCs w:val="20"/>
        </w:rPr>
      </w:pPr>
    </w:p>
    <w:p w14:paraId="09DE3BFF" w14:textId="634D1054" w:rsidR="007E0B12" w:rsidRPr="00881F30" w:rsidRDefault="007E0B12" w:rsidP="00EF4B32">
      <w:pPr>
        <w:numPr>
          <w:ilvl w:val="0"/>
          <w:numId w:val="38"/>
        </w:numPr>
        <w:ind w:left="360"/>
        <w:rPr>
          <w:color w:val="000000" w:themeColor="text1"/>
        </w:rPr>
      </w:pPr>
      <w:r w:rsidRPr="00881F30">
        <w:rPr>
          <w:color w:val="000000" w:themeColor="text1"/>
        </w:rPr>
        <w:t xml:space="preserve">Modificar el archivo </w:t>
      </w:r>
      <w:r w:rsidRPr="00881F30">
        <w:rPr>
          <w:b/>
          <w:bCs/>
          <w:color w:val="000000" w:themeColor="text1"/>
        </w:rPr>
        <w:t>server.properties</w:t>
      </w:r>
      <w:r w:rsidRPr="00881F30">
        <w:rPr>
          <w:color w:val="000000" w:themeColor="text1"/>
        </w:rPr>
        <w:t xml:space="preserve"> de la ruta &lt;PATH_KAFKA&gt;/etc/kafka los siguientes parámetros, necesarios para conectarse hacia el servidor de zookeeper y de los </w:t>
      </w:r>
      <w:r w:rsidRPr="00881F30">
        <w:rPr>
          <w:i/>
          <w:iCs/>
          <w:color w:val="000000" w:themeColor="text1"/>
        </w:rPr>
        <w:t>listeners</w:t>
      </w:r>
      <w:r w:rsidRPr="00881F30">
        <w:rPr>
          <w:color w:val="000000" w:themeColor="text1"/>
        </w:rPr>
        <w:t xml:space="preserve"> que permitirán la creación de los servicios de </w:t>
      </w:r>
      <w:r w:rsidRPr="0065144E">
        <w:rPr>
          <w:i/>
          <w:color w:val="000000" w:themeColor="text1"/>
        </w:rPr>
        <w:t>sockets</w:t>
      </w:r>
      <w:r w:rsidRPr="00881F30">
        <w:rPr>
          <w:color w:val="000000" w:themeColor="text1"/>
        </w:rPr>
        <w:t xml:space="preserve"> en las comunicaciones con los productores y consumidores:</w:t>
      </w:r>
    </w:p>
    <w:p w14:paraId="2DB059D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broker.id=0</w:t>
      </w:r>
    </w:p>
    <w:p w14:paraId="61743DE9"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listeners=PLAINTEXT://&lt;KAKFA_IP_ADDRESS&gt;:9092</w:t>
      </w:r>
    </w:p>
    <w:p w14:paraId="4378108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advertised.listeners=PLAINTEXT://&lt;KAKFA_IP_ADDRESS&gt;:9092</w:t>
      </w:r>
    </w:p>
    <w:p w14:paraId="701FC33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log.dirs=&lt;PATH_KAFKA&gt;/tmp/kafka-logs</w:t>
      </w:r>
    </w:p>
    <w:p w14:paraId="15EDCA58" w14:textId="49FA49B0"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zookeeper.conn</w:t>
      </w:r>
      <w:r w:rsidR="00E831C7">
        <w:rPr>
          <w:rFonts w:ascii="Consolas" w:hAnsi="Consolas"/>
          <w:color w:val="000000" w:themeColor="text1"/>
          <w:sz w:val="20"/>
          <w:szCs w:val="20"/>
          <w:lang w:val="en-US"/>
        </w:rPr>
        <w:t>ect=&lt;ZOOKEEPER_IP_ADDRESS&gt;:2181</w:t>
      </w:r>
    </w:p>
    <w:p w14:paraId="6A2591D7" w14:textId="689CF3CC" w:rsidR="007E0B12" w:rsidRPr="00881F30" w:rsidRDefault="007E0B12" w:rsidP="00EF4B32">
      <w:pPr>
        <w:numPr>
          <w:ilvl w:val="0"/>
          <w:numId w:val="39"/>
        </w:numPr>
        <w:rPr>
          <w:color w:val="000000" w:themeColor="text1"/>
        </w:rPr>
      </w:pPr>
      <w:r w:rsidRPr="00881F30">
        <w:rPr>
          <w:color w:val="000000" w:themeColor="text1"/>
        </w:rPr>
        <w:t xml:space="preserve">Modificar el archivo </w:t>
      </w:r>
      <w:r w:rsidRPr="00881F30">
        <w:rPr>
          <w:b/>
          <w:bCs/>
          <w:color w:val="000000" w:themeColor="text1"/>
        </w:rPr>
        <w:t xml:space="preserve">connect-standalone.properties </w:t>
      </w:r>
      <w:r w:rsidRPr="00881F30">
        <w:rPr>
          <w:color w:val="000000" w:themeColor="text1"/>
        </w:rPr>
        <w:t xml:space="preserve"> dentro de &lt;PATH_KAFKA&gt;/etc/kafka,  parámetros para la conexión con el servidor de kafka, conversión de los datos almacenados en la tabla de la base de datos Oracle a formato json.  Al parámetro plugin.path se deberá añadir a las rutas existentes [RUTAS_CONFIGURADAS_DEFAULT] el directorio que contiene el ojdbc de conexión a la base Oracle.</w:t>
      </w:r>
    </w:p>
    <w:p w14:paraId="3E58E3F6"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bootstrap.servers=&lt;KAKFA_IP_ADDRESS&gt;:9092</w:t>
      </w:r>
    </w:p>
    <w:p w14:paraId="732E1BB2"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lastRenderedPageBreak/>
        <w:tab/>
        <w:t>internal.key.converter=org.apache.kafka.connect.json.JsonConverter</w:t>
      </w:r>
    </w:p>
    <w:p w14:paraId="4AE97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internal.value.converter=org.apache.kafka.connect.json.JsonConverter</w:t>
      </w:r>
    </w:p>
    <w:p w14:paraId="79CECA9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key.converter=org.apache.kafka.connect.json.JsonConverter</w:t>
      </w:r>
    </w:p>
    <w:p w14:paraId="0D3E086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value.converter=org.apache.kafka.connect.json.JsonConverter</w:t>
      </w:r>
    </w:p>
    <w:p w14:paraId="1FD5F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key.converter.schemas.enable=false</w:t>
      </w:r>
    </w:p>
    <w:p w14:paraId="6EB92A1F"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value.converter.schemas.enable=false</w:t>
      </w:r>
    </w:p>
    <w:p w14:paraId="5091E06C"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internal.key.converter.schemas.enable=false</w:t>
      </w:r>
    </w:p>
    <w:p w14:paraId="075B5E23"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internal.value.converter.schemas.enable=false</w:t>
      </w:r>
    </w:p>
    <w:p w14:paraId="57372274"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offset.storage.file.filename=&lt;PATH_KAFKA&gt;/tmp/connect.offsets</w:t>
      </w:r>
    </w:p>
    <w:p w14:paraId="77AEF966" w14:textId="455099BA"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plugin.path=[RUTAS_CONFIGURADAS_DEFAULT], &lt;PATH_KAFKA&gt;/share/java/kafka-</w:t>
      </w:r>
      <w:r w:rsidRPr="00881F30">
        <w:rPr>
          <w:rFonts w:ascii="Consolas" w:hAnsi="Consolas"/>
          <w:color w:val="000000" w:themeColor="text1"/>
          <w:sz w:val="20"/>
          <w:szCs w:val="20"/>
          <w:lang w:val="en-US"/>
        </w:rPr>
        <w:tab/>
        <w:t>connect-jdbc</w:t>
      </w:r>
    </w:p>
    <w:p w14:paraId="0EB60F57" w14:textId="23F8FBA0" w:rsidR="007E0B12" w:rsidRPr="00881F30" w:rsidRDefault="007E0B12" w:rsidP="00EF4B32">
      <w:pPr>
        <w:numPr>
          <w:ilvl w:val="0"/>
          <w:numId w:val="40"/>
        </w:numPr>
        <w:rPr>
          <w:color w:val="000000" w:themeColor="text1"/>
        </w:rPr>
      </w:pPr>
      <w:r w:rsidRPr="00881F30">
        <w:rPr>
          <w:color w:val="000000" w:themeColor="text1"/>
        </w:rPr>
        <w:t xml:space="preserve">Crear el fichero </w:t>
      </w:r>
      <w:r w:rsidRPr="00881F30">
        <w:rPr>
          <w:b/>
          <w:bCs/>
          <w:color w:val="000000" w:themeColor="text1"/>
        </w:rPr>
        <w:t>fuente_declaraciones.properties</w:t>
      </w:r>
      <w:r w:rsidRPr="00881F30">
        <w:rPr>
          <w:color w:val="000000" w:themeColor="text1"/>
        </w:rPr>
        <w:t xml:space="preserve"> en la ruta &lt;PATH_KAFKA&gt;/etc/kafka, </w:t>
      </w:r>
      <w:r w:rsidR="00FE4F58">
        <w:rPr>
          <w:color w:val="000000" w:themeColor="text1"/>
        </w:rPr>
        <w:t xml:space="preserve">con </w:t>
      </w:r>
      <w:r w:rsidRPr="00881F30">
        <w:rPr>
          <w:color w:val="000000" w:themeColor="text1"/>
        </w:rPr>
        <w:t xml:space="preserve">parámetros para la conexión a la base de datos y objeto tabla con la información a capturar. </w:t>
      </w:r>
    </w:p>
    <w:p w14:paraId="797722E4" w14:textId="77777777" w:rsidR="007E0B12" w:rsidRPr="00881F30" w:rsidRDefault="007E0B12" w:rsidP="007E0B12">
      <w:pPr>
        <w:ind w:left="720"/>
        <w:jc w:val="left"/>
        <w:rPr>
          <w:rFonts w:ascii="Consolas" w:hAnsi="Consolas"/>
          <w:color w:val="000000" w:themeColor="text1"/>
          <w:sz w:val="20"/>
          <w:szCs w:val="20"/>
        </w:rPr>
      </w:pPr>
      <w:r w:rsidRPr="00881F30">
        <w:rPr>
          <w:rFonts w:ascii="Consolas" w:hAnsi="Consolas"/>
          <w:color w:val="000000" w:themeColor="text1"/>
          <w:sz w:val="20"/>
          <w:szCs w:val="20"/>
        </w:rPr>
        <w:t>name=source-oracle-jdbc</w:t>
      </w:r>
      <w:r w:rsidRPr="00881F30">
        <w:rPr>
          <w:rFonts w:ascii="Consolas" w:hAnsi="Consolas"/>
          <w:color w:val="000000" w:themeColor="text1"/>
          <w:sz w:val="20"/>
          <w:szCs w:val="20"/>
        </w:rPr>
        <w:br/>
        <w:t>connector.class=io.confluent.connect.jdbc.JdbcSourceConnector</w:t>
      </w:r>
      <w:r w:rsidRPr="00881F30">
        <w:rPr>
          <w:rFonts w:ascii="Consolas" w:hAnsi="Consolas"/>
          <w:color w:val="000000" w:themeColor="text1"/>
          <w:sz w:val="20"/>
          <w:szCs w:val="20"/>
        </w:rPr>
        <w:br/>
        <w:t>tasks.max=1</w:t>
      </w:r>
      <w:r w:rsidRPr="00881F30">
        <w:rPr>
          <w:rFonts w:ascii="Consolas" w:hAnsi="Consolas"/>
          <w:color w:val="000000" w:themeColor="text1"/>
          <w:sz w:val="20"/>
          <w:szCs w:val="20"/>
        </w:rPr>
        <w:br/>
        <w:t>connection.url=jdbc:oracle:thin:&lt;USUARIO&gt;/&lt;CONTRASEÑA&gt;@&lt;ORACLE_IP_ADDRESS&gt;:&lt;PUERTO_ORACLE&gt;/&lt;SID&gt;</w:t>
      </w:r>
      <w:r w:rsidRPr="00881F30">
        <w:rPr>
          <w:rFonts w:ascii="Consolas" w:hAnsi="Consolas"/>
          <w:color w:val="000000" w:themeColor="text1"/>
          <w:sz w:val="20"/>
          <w:szCs w:val="20"/>
        </w:rPr>
        <w:br/>
        <w:t>mode=incrementing</w:t>
      </w:r>
      <w:r w:rsidRPr="00881F30">
        <w:rPr>
          <w:rFonts w:ascii="Consolas" w:hAnsi="Consolas"/>
          <w:color w:val="000000" w:themeColor="text1"/>
          <w:sz w:val="20"/>
          <w:szCs w:val="20"/>
        </w:rPr>
        <w:br/>
        <w:t>incrementing.column.name=&lt;CAMPO_INCREMENTAL_TABLA_ORACLE&gt;</w:t>
      </w:r>
      <w:r w:rsidRPr="00881F30">
        <w:rPr>
          <w:rFonts w:ascii="Consolas" w:hAnsi="Consolas"/>
          <w:color w:val="000000" w:themeColor="text1"/>
          <w:sz w:val="20"/>
          <w:szCs w:val="20"/>
        </w:rPr>
        <w:br/>
        <w:t>topic.prefix=topic_</w:t>
      </w:r>
      <w:r w:rsidRPr="00881F30">
        <w:rPr>
          <w:rFonts w:ascii="Consolas" w:hAnsi="Consolas"/>
          <w:color w:val="000000" w:themeColor="text1"/>
          <w:sz w:val="20"/>
          <w:szCs w:val="20"/>
        </w:rPr>
        <w:br/>
        <w:t>table.whitelist=&lt;TABLA_BDD_ORACLE&gt;</w:t>
      </w:r>
      <w:r w:rsidRPr="00881F30">
        <w:rPr>
          <w:rFonts w:ascii="Consolas" w:hAnsi="Consolas"/>
          <w:color w:val="000000" w:themeColor="text1"/>
          <w:sz w:val="20"/>
          <w:szCs w:val="20"/>
        </w:rPr>
        <w:br/>
        <w:t>numeric.mapping=best_fit</w:t>
      </w:r>
      <w:r w:rsidRPr="00881F30">
        <w:rPr>
          <w:b/>
          <w:bCs/>
          <w:color w:val="000000" w:themeColor="text1"/>
        </w:rPr>
        <w:br/>
      </w:r>
    </w:p>
    <w:p w14:paraId="2B2B01C2" w14:textId="70F782AF" w:rsidR="007E0B12" w:rsidRPr="00881F30" w:rsidRDefault="007E0B12" w:rsidP="00F27AC6">
      <w:pPr>
        <w:jc w:val="left"/>
        <w:rPr>
          <w:rFonts w:ascii="Consolas" w:hAnsi="Consolas"/>
          <w:color w:val="000000" w:themeColor="text1"/>
          <w:sz w:val="20"/>
          <w:szCs w:val="20"/>
        </w:rPr>
      </w:pPr>
      <w:r w:rsidRPr="00881F30">
        <w:rPr>
          <w:b/>
          <w:bCs/>
          <w:color w:val="000000" w:themeColor="text1"/>
        </w:rPr>
        <w:t xml:space="preserve">Inicio de Servicios: </w:t>
      </w:r>
      <w:r w:rsidRPr="00881F30">
        <w:rPr>
          <w:color w:val="000000" w:themeColor="text1"/>
        </w:rPr>
        <w:t>Ejecutar las siguientes sentencias en tres distintas terminales:</w:t>
      </w:r>
    </w:p>
    <w:p w14:paraId="1213C5AF" w14:textId="383C8E66" w:rsidR="007E0B12" w:rsidRPr="00881F30" w:rsidRDefault="007E0B12" w:rsidP="00EF4B32">
      <w:pPr>
        <w:numPr>
          <w:ilvl w:val="0"/>
          <w:numId w:val="41"/>
        </w:numPr>
        <w:jc w:val="left"/>
        <w:rPr>
          <w:rFonts w:ascii="Consolas" w:hAnsi="Consolas"/>
          <w:color w:val="000000" w:themeColor="text1"/>
          <w:sz w:val="20"/>
          <w:szCs w:val="20"/>
        </w:rPr>
      </w:pPr>
      <w:r w:rsidRPr="00881F30">
        <w:rPr>
          <w:color w:val="000000" w:themeColor="text1"/>
        </w:rPr>
        <w:t>Inicio del servidor de zookeper</w:t>
      </w:r>
    </w:p>
    <w:p w14:paraId="75883E9D" w14:textId="6647A526" w:rsidR="00E37769"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 xml:space="preserve">sudo &lt;PATH_KAFKA&gt;/bin/zookeeper-server-start </w:t>
      </w:r>
      <w:r w:rsidRPr="00881F30">
        <w:rPr>
          <w:rFonts w:ascii="Consolas" w:hAnsi="Consolas"/>
          <w:color w:val="000000" w:themeColor="text1"/>
          <w:sz w:val="20"/>
          <w:szCs w:val="20"/>
          <w:lang w:val="en-US"/>
        </w:rPr>
        <w:tab/>
        <w:t>&lt;PATH_KAFKA&gt;/etc/kafka/zookeeper.properties</w:t>
      </w:r>
    </w:p>
    <w:p w14:paraId="65979E49" w14:textId="77777777" w:rsidR="00E831C7" w:rsidRPr="00881F30" w:rsidRDefault="00E831C7" w:rsidP="007E0B12">
      <w:pPr>
        <w:jc w:val="left"/>
        <w:rPr>
          <w:rFonts w:ascii="Consolas" w:hAnsi="Consolas"/>
          <w:color w:val="000000" w:themeColor="text1"/>
          <w:sz w:val="20"/>
          <w:szCs w:val="20"/>
          <w:lang w:val="en-US"/>
        </w:rPr>
      </w:pPr>
    </w:p>
    <w:p w14:paraId="5B2A3D85" w14:textId="29DA3E97" w:rsidR="007E0B12" w:rsidRPr="00881F30" w:rsidRDefault="007E0B12" w:rsidP="00EF4B32">
      <w:pPr>
        <w:numPr>
          <w:ilvl w:val="0"/>
          <w:numId w:val="42"/>
        </w:numPr>
        <w:spacing w:line="240" w:lineRule="auto"/>
        <w:jc w:val="left"/>
        <w:rPr>
          <w:color w:val="000000" w:themeColor="text1"/>
        </w:rPr>
      </w:pPr>
      <w:r w:rsidRPr="00881F30">
        <w:rPr>
          <w:color w:val="000000" w:themeColor="text1"/>
        </w:rPr>
        <w:lastRenderedPageBreak/>
        <w:t>Arranque del broker Kafka</w:t>
      </w:r>
    </w:p>
    <w:p w14:paraId="1E116CD6" w14:textId="125BE44A" w:rsidR="007E0B12" w:rsidRPr="00881F30" w:rsidRDefault="007E0B12" w:rsidP="000B13A7">
      <w:pPr>
        <w:spacing w:line="240" w:lineRule="auto"/>
        <w:ind w:left="708" w:firstLine="2"/>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sudo &lt;PATH_KAFKA&gt;/bin/kafka-server-start&lt;PATH_KAFKA&gt;/etc/kafka/server.properties</w:t>
      </w:r>
    </w:p>
    <w:p w14:paraId="1D892064" w14:textId="77777777" w:rsidR="007E0B12" w:rsidRPr="00881F30" w:rsidRDefault="007E0B12" w:rsidP="00EF4B32">
      <w:pPr>
        <w:numPr>
          <w:ilvl w:val="0"/>
          <w:numId w:val="43"/>
        </w:numPr>
        <w:rPr>
          <w:color w:val="000000" w:themeColor="text1"/>
        </w:rPr>
      </w:pPr>
      <w:r w:rsidRPr="00881F30">
        <w:rPr>
          <w:color w:val="000000" w:themeColor="text1"/>
        </w:rPr>
        <w:t>Inicio del servicio Kafka-connect para la generación de un job para conexión a la base Oracle:</w:t>
      </w:r>
    </w:p>
    <w:p w14:paraId="69538830" w14:textId="449C7DD7" w:rsidR="006B2FED" w:rsidRPr="00881F30" w:rsidRDefault="007E0B12" w:rsidP="007E0B12">
      <w:pPr>
        <w:jc w:val="left"/>
        <w:rPr>
          <w:rFonts w:ascii="Consolas" w:hAnsi="Consolas"/>
          <w:color w:val="000000" w:themeColor="text1"/>
          <w:sz w:val="20"/>
          <w:szCs w:val="20"/>
        </w:rPr>
      </w:pPr>
      <w:r w:rsidRPr="00881F30">
        <w:rPr>
          <w:rFonts w:ascii="AndaleMono" w:hAnsi="AndaleMono"/>
          <w:color w:val="000000" w:themeColor="text1"/>
          <w:sz w:val="18"/>
          <w:szCs w:val="20"/>
        </w:rPr>
        <w:tab/>
      </w:r>
      <w:r w:rsidRPr="00881F30">
        <w:rPr>
          <w:rFonts w:ascii="Consolas" w:hAnsi="Consolas"/>
          <w:color w:val="000000" w:themeColor="text1"/>
          <w:sz w:val="20"/>
          <w:szCs w:val="20"/>
        </w:rPr>
        <w:t xml:space="preserve">sudo &lt;PATH_KAFKA&gt;bin/connect-standalone &lt;PATH_KAFKA&gt;etc/kafka/connect </w:t>
      </w:r>
      <w:r w:rsidRPr="00881F30">
        <w:rPr>
          <w:rFonts w:ascii="Consolas" w:hAnsi="Consolas"/>
          <w:color w:val="000000" w:themeColor="text1"/>
          <w:sz w:val="20"/>
          <w:szCs w:val="20"/>
        </w:rPr>
        <w:tab/>
        <w:t>standalone.properties etc/kafka/fuente_declaraciones.properties</w:t>
      </w:r>
    </w:p>
    <w:p w14:paraId="169E1AB6" w14:textId="77777777" w:rsidR="000B13A7" w:rsidRPr="00881F30" w:rsidRDefault="000B13A7" w:rsidP="007E0B12">
      <w:pPr>
        <w:jc w:val="left"/>
        <w:rPr>
          <w:rFonts w:ascii="Consolas" w:hAnsi="Consolas"/>
          <w:color w:val="000000" w:themeColor="text1"/>
          <w:sz w:val="20"/>
          <w:szCs w:val="20"/>
        </w:rPr>
      </w:pPr>
    </w:p>
    <w:p w14:paraId="2509CEEC" w14:textId="349FEEDD" w:rsidR="007E0B12" w:rsidRPr="00881F30" w:rsidRDefault="007E0B12" w:rsidP="007E0B12">
      <w:pPr>
        <w:jc w:val="left"/>
        <w:rPr>
          <w:b/>
          <w:bCs/>
          <w:color w:val="000000" w:themeColor="text1"/>
        </w:rPr>
      </w:pPr>
      <w:r w:rsidRPr="00881F30">
        <w:rPr>
          <w:b/>
          <w:bCs/>
          <w:color w:val="000000" w:themeColor="text1"/>
        </w:rPr>
        <w:t>Validación de Configuración</w:t>
      </w:r>
    </w:p>
    <w:p w14:paraId="2304C6D7" w14:textId="769B5D1D" w:rsidR="007E0B12" w:rsidRPr="00881F30" w:rsidRDefault="007E0B12" w:rsidP="007E0B12">
      <w:pPr>
        <w:rPr>
          <w:color w:val="000000" w:themeColor="text1"/>
        </w:rPr>
      </w:pPr>
      <w:r w:rsidRPr="00881F30">
        <w:rPr>
          <w:color w:val="000000" w:themeColor="text1"/>
        </w:rPr>
        <w:t xml:space="preserve">Para validar que la configuración esté correcta, se puede crear un consumidor que vaya desplegando los resultados que Kafka captura a partir de su conexión a la base de datos, mediante la siguiente sentencia en una terminal: </w:t>
      </w:r>
    </w:p>
    <w:p w14:paraId="094CF8E8" w14:textId="77777777" w:rsidR="007E0B12" w:rsidRPr="00881F30" w:rsidRDefault="007E0B12" w:rsidP="007E0B12">
      <w:pPr>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 xml:space="preserve">sudo &lt;PATH_KAFKA&gt;/bin/kafka-console-consumer --bootstrap-server </w:t>
      </w:r>
      <w:r w:rsidRPr="00881F30">
        <w:rPr>
          <w:rFonts w:ascii="Consolas" w:hAnsi="Consolas"/>
          <w:color w:val="000000" w:themeColor="text1"/>
          <w:sz w:val="20"/>
          <w:szCs w:val="20"/>
          <w:lang w:val="en-US"/>
        </w:rPr>
        <w:tab/>
        <w:t>&lt;KAKFA_IP_ADDRESS&gt;:9092 --topic topic_&lt;TABLA_BDD_ORACLE&gt; --from-beginning</w:t>
      </w:r>
    </w:p>
    <w:p w14:paraId="76D6B2F9" w14:textId="61487FA2" w:rsidR="00B85A10" w:rsidRPr="00881F30" w:rsidRDefault="000B13A7" w:rsidP="00B85A10">
      <w:pPr>
        <w:pStyle w:val="Descripcin"/>
        <w:rPr>
          <w:rFonts w:cstheme="minorBidi"/>
          <w:i w:val="0"/>
          <w:iCs w:val="0"/>
          <w:color w:val="000000" w:themeColor="text1"/>
          <w:sz w:val="22"/>
          <w:szCs w:val="22"/>
          <w:lang w:val="es-EC"/>
        </w:rPr>
      </w:pPr>
      <w:r w:rsidRPr="00881F30">
        <w:rPr>
          <w:rFonts w:cstheme="minorBidi"/>
          <w:i w:val="0"/>
          <w:iCs w:val="0"/>
          <w:color w:val="000000" w:themeColor="text1"/>
          <w:sz w:val="22"/>
          <w:szCs w:val="22"/>
          <w:lang w:val="es-EC"/>
        </w:rPr>
        <w:t>La Figura</w:t>
      </w:r>
      <w:r w:rsidR="00B85A10" w:rsidRPr="00881F30">
        <w:rPr>
          <w:rFonts w:cstheme="minorBidi"/>
          <w:i w:val="0"/>
          <w:iCs w:val="0"/>
          <w:color w:val="000000" w:themeColor="text1"/>
          <w:sz w:val="22"/>
          <w:szCs w:val="22"/>
          <w:lang w:val="es-EC"/>
        </w:rPr>
        <w:t xml:space="preserve"> 1</w:t>
      </w:r>
      <w:r w:rsidR="00E831C7">
        <w:rPr>
          <w:rFonts w:cstheme="minorBidi"/>
          <w:i w:val="0"/>
          <w:iCs w:val="0"/>
          <w:color w:val="000000" w:themeColor="text1"/>
          <w:sz w:val="22"/>
          <w:szCs w:val="22"/>
          <w:lang w:val="es-EC"/>
        </w:rPr>
        <w:t>8</w:t>
      </w:r>
      <w:r w:rsidR="00881F30" w:rsidRPr="00881F30">
        <w:rPr>
          <w:rFonts w:cstheme="minorBidi"/>
          <w:i w:val="0"/>
          <w:iCs w:val="0"/>
          <w:color w:val="000000" w:themeColor="text1"/>
          <w:sz w:val="22"/>
          <w:szCs w:val="22"/>
          <w:lang w:val="es-EC"/>
        </w:rPr>
        <w:t xml:space="preserve"> </w:t>
      </w:r>
      <w:r w:rsidRPr="00881F30">
        <w:rPr>
          <w:rFonts w:cstheme="minorBidi"/>
          <w:i w:val="0"/>
          <w:iCs w:val="0"/>
          <w:color w:val="000000" w:themeColor="text1"/>
          <w:sz w:val="22"/>
          <w:szCs w:val="22"/>
          <w:lang w:val="es-EC"/>
        </w:rPr>
        <w:t>muestra cómo al hacer una inserción de datos en la base de datos Oracle, se generan mensajes que son enviados a Kafka.</w:t>
      </w:r>
    </w:p>
    <w:p w14:paraId="63AA446D" w14:textId="77777777" w:rsidR="00881F30" w:rsidRDefault="00881F30" w:rsidP="00B85A10">
      <w:pPr>
        <w:pStyle w:val="Descripcin"/>
        <w:rPr>
          <w:color w:val="000000" w:themeColor="text1"/>
        </w:rPr>
      </w:pPr>
    </w:p>
    <w:p w14:paraId="219D74A5" w14:textId="53A82D98" w:rsidR="00B85A10" w:rsidRPr="00881F30" w:rsidRDefault="00B85A10" w:rsidP="00B85A10">
      <w:pPr>
        <w:pStyle w:val="Descripcin"/>
        <w:rPr>
          <w:color w:val="000000" w:themeColor="text1"/>
        </w:rPr>
      </w:pPr>
      <w:bookmarkStart w:id="232" w:name="_Toc10575486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18</w:t>
      </w:r>
      <w:r w:rsidRPr="00881F30">
        <w:rPr>
          <w:color w:val="000000" w:themeColor="text1"/>
        </w:rPr>
        <w:fldChar w:fldCharType="end"/>
      </w:r>
      <w:r w:rsidRPr="00881F30">
        <w:rPr>
          <w:color w:val="000000" w:themeColor="text1"/>
        </w:rPr>
        <w:t xml:space="preserve"> Muestra de datos capturados por Kafka</w:t>
      </w:r>
      <w:bookmarkEnd w:id="232"/>
    </w:p>
    <w:p w14:paraId="33DBE87F" w14:textId="03A365A4" w:rsidR="00B85A10" w:rsidRDefault="00B85A10" w:rsidP="00BC2E5B">
      <w:pPr>
        <w:jc w:val="center"/>
        <w:rPr>
          <w:color w:val="000000" w:themeColor="text1"/>
          <w:lang w:val="es-ES" w:eastAsia="es-ES" w:bidi="en-US"/>
        </w:rPr>
      </w:pPr>
      <w:r w:rsidRPr="00881F30">
        <w:rPr>
          <w:noProof/>
          <w:color w:val="000000" w:themeColor="text1"/>
          <w:lang w:eastAsia="es-EC"/>
        </w:rPr>
        <w:drawing>
          <wp:inline distT="0" distB="0" distL="0" distR="0" wp14:anchorId="0A8E3790" wp14:editId="0476C888">
            <wp:extent cx="4974336" cy="2601902"/>
            <wp:effectExtent l="0" t="0" r="0" b="825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19494" t="30023" r="26935" b="20144"/>
                    <a:stretch/>
                  </pic:blipFill>
                  <pic:spPr bwMode="auto">
                    <a:xfrm>
                      <a:off x="0" y="0"/>
                      <a:ext cx="5009378" cy="2620231"/>
                    </a:xfrm>
                    <a:prstGeom prst="rect">
                      <a:avLst/>
                    </a:prstGeom>
                    <a:noFill/>
                    <a:ln>
                      <a:noFill/>
                    </a:ln>
                    <a:extLst>
                      <a:ext uri="{53640926-AAD7-44D8-BBD7-CCE9431645EC}">
                        <a14:shadowObscured xmlns:a14="http://schemas.microsoft.com/office/drawing/2010/main"/>
                      </a:ext>
                    </a:extLst>
                  </pic:spPr>
                </pic:pic>
              </a:graphicData>
            </a:graphic>
          </wp:inline>
        </w:drawing>
      </w:r>
    </w:p>
    <w:p w14:paraId="2E7F0372" w14:textId="41519C9F" w:rsidR="00E831C7" w:rsidRDefault="00E831C7" w:rsidP="00BC2E5B">
      <w:pPr>
        <w:jc w:val="center"/>
        <w:rPr>
          <w:color w:val="000000" w:themeColor="text1"/>
          <w:lang w:val="es-ES" w:eastAsia="es-ES" w:bidi="en-US"/>
        </w:rPr>
      </w:pPr>
    </w:p>
    <w:p w14:paraId="72F268CF" w14:textId="77777777" w:rsidR="00E831C7" w:rsidRPr="00BC2E5B" w:rsidRDefault="00E831C7" w:rsidP="00BC2E5B">
      <w:pPr>
        <w:jc w:val="center"/>
        <w:rPr>
          <w:color w:val="000000" w:themeColor="text1"/>
          <w:lang w:val="es-ES" w:eastAsia="es-ES" w:bidi="en-US"/>
        </w:rPr>
      </w:pPr>
    </w:p>
    <w:p w14:paraId="4D8D4A6E" w14:textId="20E3E5A9" w:rsidR="009E31B2" w:rsidRPr="00A8476B" w:rsidRDefault="009E31B2">
      <w:pPr>
        <w:pStyle w:val="Ttulo1"/>
        <w:rPr>
          <w:color w:val="000000" w:themeColor="text1"/>
          <w:lang w:eastAsia="es-ES"/>
        </w:rPr>
      </w:pPr>
      <w:bookmarkStart w:id="233" w:name="_Toc441233912"/>
      <w:bookmarkStart w:id="234" w:name="_Toc439969758"/>
      <w:bookmarkStart w:id="235" w:name="_Toc439968623"/>
      <w:bookmarkStart w:id="236" w:name="_Toc437557504"/>
      <w:bookmarkStart w:id="237" w:name="_Toc435462179"/>
      <w:bookmarkStart w:id="238" w:name="_Toc435460772"/>
      <w:bookmarkStart w:id="239" w:name="_Toc435460653"/>
      <w:bookmarkStart w:id="240" w:name="_Toc435460389"/>
      <w:bookmarkStart w:id="241" w:name="_Toc435460324"/>
      <w:bookmarkStart w:id="242" w:name="_Toc435460091"/>
      <w:bookmarkStart w:id="243" w:name="_Toc435459317"/>
      <w:bookmarkStart w:id="244" w:name="_Toc432504698"/>
      <w:bookmarkStart w:id="245" w:name="_Toc432240309"/>
      <w:bookmarkStart w:id="246" w:name="_Toc100827414"/>
      <w:bookmarkStart w:id="247" w:name="_Toc105754817"/>
      <w:r w:rsidRPr="00A8476B">
        <w:rPr>
          <w:color w:val="000000" w:themeColor="text1"/>
          <w:lang w:eastAsia="es-ES"/>
        </w:rPr>
        <w:lastRenderedPageBreak/>
        <w:t>4.4. Procesamiento y persistencia de información de declaraciones</w:t>
      </w:r>
      <w:bookmarkEnd w:id="247"/>
    </w:p>
    <w:p w14:paraId="31332D77" w14:textId="32D330C7" w:rsidR="00A8476B" w:rsidRPr="00FE4F58" w:rsidRDefault="00A8476B" w:rsidP="00CB509B">
      <w:pPr>
        <w:rPr>
          <w:color w:val="000000" w:themeColor="text1"/>
          <w:lang w:val="es-ES" w:eastAsia="es-ES" w:bidi="en-US"/>
        </w:rPr>
      </w:pPr>
      <w:r>
        <w:rPr>
          <w:color w:val="000000" w:themeColor="text1"/>
          <w:lang w:val="es-ES" w:eastAsia="es-ES" w:bidi="en-US"/>
        </w:rPr>
        <w:t xml:space="preserve">En esta sección se hace una cobertura sobre la integración de Kafka con Apache Spark, siendo este último un motor de cálculo para el procesamiento de grandes volúmenes de datos de una forma distribuida y paralela; finalmente los datos que Spark capture y procese serán persistidos en ElasticSearch mediante la lectura y escritura de la tabla (índice) </w:t>
      </w:r>
      <w:r w:rsidRPr="00A8476B">
        <w:rPr>
          <w:b/>
          <w:color w:val="000000" w:themeColor="text1"/>
          <w:lang w:val="es-ES" w:eastAsia="es-ES" w:bidi="en-US"/>
        </w:rPr>
        <w:t>declaraciones</w:t>
      </w:r>
      <w:r w:rsidR="004F335D">
        <w:rPr>
          <w:b/>
          <w:color w:val="000000" w:themeColor="text1"/>
          <w:lang w:val="es-ES" w:eastAsia="es-ES" w:bidi="en-US"/>
        </w:rPr>
        <w:t>_2022</w:t>
      </w:r>
      <w:r>
        <w:rPr>
          <w:color w:val="000000" w:themeColor="text1"/>
          <w:lang w:val="es-ES" w:eastAsia="es-ES" w:bidi="en-US"/>
        </w:rPr>
        <w:t xml:space="preserve"> que este almacena.</w:t>
      </w:r>
      <w:r w:rsidR="00FE4F58">
        <w:rPr>
          <w:color w:val="000000" w:themeColor="text1"/>
          <w:lang w:val="es-ES" w:eastAsia="es-ES" w:bidi="en-US"/>
        </w:rPr>
        <w:t xml:space="preserve">  Este tipo de índice tiene la misma estructura del índice </w:t>
      </w:r>
      <w:r w:rsidR="00FE4F58" w:rsidRPr="00FE4F58">
        <w:rPr>
          <w:b/>
          <w:color w:val="000000" w:themeColor="text1"/>
          <w:lang w:val="es-ES" w:eastAsia="es-ES" w:bidi="en-US"/>
        </w:rPr>
        <w:t>declaraciones</w:t>
      </w:r>
      <w:r w:rsidR="00FE4F58">
        <w:rPr>
          <w:b/>
          <w:color w:val="000000" w:themeColor="text1"/>
          <w:lang w:val="es-ES" w:eastAsia="es-ES" w:bidi="en-US"/>
        </w:rPr>
        <w:t xml:space="preserve">, </w:t>
      </w:r>
      <w:r w:rsidR="00FE4F58">
        <w:rPr>
          <w:color w:val="000000" w:themeColor="text1"/>
          <w:lang w:val="es-ES" w:eastAsia="es-ES" w:bidi="en-US"/>
        </w:rPr>
        <w:t xml:space="preserve">utilizado para almacenar la </w:t>
      </w:r>
      <w:r w:rsidR="00FE4F58" w:rsidRPr="00FE4F58">
        <w:rPr>
          <w:i/>
          <w:color w:val="000000" w:themeColor="text1"/>
          <w:lang w:val="es-ES" w:eastAsia="es-ES" w:bidi="en-US"/>
        </w:rPr>
        <w:t>data</w:t>
      </w:r>
      <w:r w:rsidR="00FE4F58">
        <w:rPr>
          <w:i/>
          <w:color w:val="000000" w:themeColor="text1"/>
          <w:lang w:val="es-ES" w:eastAsia="es-ES" w:bidi="en-US"/>
        </w:rPr>
        <w:t xml:space="preserve"> </w:t>
      </w:r>
      <w:r w:rsidR="00FE4F58">
        <w:rPr>
          <w:color w:val="000000" w:themeColor="text1"/>
          <w:lang w:val="es-ES" w:eastAsia="es-ES" w:bidi="en-US"/>
        </w:rPr>
        <w:t>de declaraciones del periodo 2020-2021.</w:t>
      </w:r>
    </w:p>
    <w:p w14:paraId="15CFB880" w14:textId="67C756C8" w:rsidR="00270859" w:rsidRPr="00881F30" w:rsidRDefault="00270859" w:rsidP="00270859">
      <w:pPr>
        <w:pStyle w:val="Ttulo3"/>
        <w:spacing w:line="240" w:lineRule="auto"/>
        <w:jc w:val="left"/>
        <w:rPr>
          <w:rFonts w:eastAsia="Times New Roman" w:cs="TeXGyreTermes-Regular"/>
          <w:iCs/>
          <w:color w:val="000000" w:themeColor="text1"/>
          <w:lang w:eastAsia="es-ES" w:bidi="en-US"/>
        </w:rPr>
      </w:pPr>
      <w:bookmarkStart w:id="248" w:name="_Toc105754818"/>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 xml:space="preserve">.1 Apache </w:t>
      </w:r>
      <w:r w:rsidR="003A5DED">
        <w:rPr>
          <w:rFonts w:eastAsia="Times New Roman" w:cs="TeXGyreTermes-Regular"/>
          <w:iCs/>
          <w:color w:val="000000" w:themeColor="text1"/>
          <w:lang w:eastAsia="es-ES" w:bidi="en-US"/>
        </w:rPr>
        <w:t>Spark</w:t>
      </w:r>
      <w:bookmarkEnd w:id="248"/>
    </w:p>
    <w:p w14:paraId="5907F63D" w14:textId="1E06D63B" w:rsidR="00A8476B" w:rsidRDefault="00A8476B" w:rsidP="00CB509B">
      <w:pPr>
        <w:rPr>
          <w:color w:val="000000" w:themeColor="text1"/>
          <w:lang w:val="es-ES" w:eastAsia="es-ES" w:bidi="en-US"/>
        </w:rPr>
      </w:pPr>
      <w:r>
        <w:rPr>
          <w:color w:val="000000" w:themeColor="text1"/>
          <w:lang w:val="es-ES" w:eastAsia="es-ES" w:bidi="en-US"/>
        </w:rPr>
        <w:t>Spark se define como una plataforma</w:t>
      </w:r>
      <w:r w:rsidR="00E271C7">
        <w:rPr>
          <w:color w:val="000000" w:themeColor="text1"/>
          <w:lang w:val="es-ES" w:eastAsia="es-ES" w:bidi="en-US"/>
        </w:rPr>
        <w:t xml:space="preserve"> de código abierto para el</w:t>
      </w:r>
      <w:r>
        <w:rPr>
          <w:color w:val="000000" w:themeColor="text1"/>
          <w:lang w:val="es-ES" w:eastAsia="es-ES" w:bidi="en-US"/>
        </w:rPr>
        <w:t xml:space="preserve"> procesamiento </w:t>
      </w:r>
      <w:r w:rsidR="00E271C7">
        <w:rPr>
          <w:color w:val="000000" w:themeColor="text1"/>
          <w:lang w:val="es-ES" w:eastAsia="es-ES" w:bidi="en-US"/>
        </w:rPr>
        <w:t>paralelo de datos en memoria</w:t>
      </w:r>
      <w:r>
        <w:rPr>
          <w:color w:val="000000" w:themeColor="text1"/>
          <w:lang w:val="es-ES" w:eastAsia="es-ES" w:bidi="en-US"/>
        </w:rPr>
        <w:t xml:space="preserve">, cuyo origen se </w:t>
      </w:r>
      <w:r w:rsidR="007F00FD">
        <w:rPr>
          <w:color w:val="000000" w:themeColor="text1"/>
          <w:lang w:val="es-ES" w:eastAsia="es-ES" w:bidi="en-US"/>
        </w:rPr>
        <w:t>remonta a</w:t>
      </w:r>
      <w:r>
        <w:rPr>
          <w:color w:val="000000" w:themeColor="text1"/>
          <w:lang w:val="es-ES" w:eastAsia="es-ES" w:bidi="en-US"/>
        </w:rPr>
        <w:t xml:space="preserve"> la Universidad de California Berkeley</w:t>
      </w:r>
      <w:r w:rsidR="00CD6145">
        <w:rPr>
          <w:color w:val="000000" w:themeColor="text1"/>
          <w:lang w:val="es-ES" w:eastAsia="es-ES" w:bidi="en-US"/>
        </w:rPr>
        <w:t xml:space="preserve">, </w:t>
      </w:r>
      <w:r>
        <w:rPr>
          <w:color w:val="000000" w:themeColor="text1"/>
          <w:lang w:val="es-ES" w:eastAsia="es-ES" w:bidi="en-US"/>
        </w:rPr>
        <w:t xml:space="preserve">liberado tiempo después al </w:t>
      </w:r>
      <w:r w:rsidRPr="00A8476B">
        <w:rPr>
          <w:i/>
          <w:color w:val="000000" w:themeColor="text1"/>
          <w:lang w:val="es-ES" w:eastAsia="es-ES" w:bidi="en-US"/>
        </w:rPr>
        <w:t>Apache Software Foundation</w:t>
      </w:r>
      <w:r>
        <w:rPr>
          <w:color w:val="000000" w:themeColor="text1"/>
          <w:lang w:val="es-ES" w:eastAsia="es-ES" w:bidi="en-US"/>
        </w:rPr>
        <w:t xml:space="preserve">. </w:t>
      </w:r>
      <w:r w:rsidR="00CD6145">
        <w:rPr>
          <w:color w:val="000000" w:themeColor="text1"/>
          <w:lang w:val="es-ES" w:eastAsia="es-ES" w:bidi="en-US"/>
        </w:rPr>
        <w:t xml:space="preserve"> Spark se encuentra desarrollado en Java y Scala, proveyendo APIs para la implementación de aplicaciones también en R y Python. Para este TFM se empleó Python</w:t>
      </w:r>
      <w:r w:rsidR="001B5F01">
        <w:rPr>
          <w:color w:val="000000" w:themeColor="text1"/>
          <w:lang w:val="es-ES" w:eastAsia="es-ES" w:bidi="en-US"/>
        </w:rPr>
        <w:t xml:space="preserve"> 3.7</w:t>
      </w:r>
      <w:r w:rsidR="00CD6145">
        <w:rPr>
          <w:color w:val="000000" w:themeColor="text1"/>
          <w:lang w:val="es-ES" w:eastAsia="es-ES" w:bidi="en-US"/>
        </w:rPr>
        <w:t xml:space="preserve"> a través de la API denominada Pyspark</w:t>
      </w:r>
      <w:r w:rsidR="001B5F01">
        <w:rPr>
          <w:color w:val="000000" w:themeColor="text1"/>
          <w:lang w:val="es-ES" w:eastAsia="es-ES" w:bidi="en-US"/>
        </w:rPr>
        <w:t xml:space="preserve"> sobre Escala 11 y JDK 8.</w:t>
      </w:r>
    </w:p>
    <w:p w14:paraId="1F8DB3C8" w14:textId="5FC7BD2D" w:rsidR="00CD6145" w:rsidRDefault="00E271C7" w:rsidP="00CB509B">
      <w:pPr>
        <w:rPr>
          <w:b/>
          <w:color w:val="000000" w:themeColor="text1"/>
          <w:lang w:val="es-ES" w:eastAsia="es-ES" w:bidi="en-US"/>
        </w:rPr>
      </w:pPr>
      <w:r>
        <w:rPr>
          <w:b/>
          <w:color w:val="000000" w:themeColor="text1"/>
          <w:lang w:val="es-ES" w:eastAsia="es-ES" w:bidi="en-US"/>
        </w:rPr>
        <w:t>Arquitectura</w:t>
      </w:r>
      <w:r w:rsidR="00CD6145" w:rsidRPr="00CD6145">
        <w:rPr>
          <w:b/>
          <w:color w:val="000000" w:themeColor="text1"/>
          <w:lang w:val="es-ES" w:eastAsia="es-ES" w:bidi="en-US"/>
        </w:rPr>
        <w:t>:</w:t>
      </w:r>
    </w:p>
    <w:p w14:paraId="0CB1575E" w14:textId="3FA54D1A" w:rsidR="00E271C7" w:rsidRPr="00E271C7" w:rsidRDefault="00E271C7" w:rsidP="00CB509B">
      <w:pPr>
        <w:rPr>
          <w:color w:val="000000" w:themeColor="text1"/>
          <w:lang w:val="es-ES" w:eastAsia="es-ES" w:bidi="en-US"/>
        </w:rPr>
      </w:pPr>
      <w:r w:rsidRPr="00E271C7">
        <w:rPr>
          <w:color w:val="000000" w:themeColor="text1"/>
          <w:lang w:val="es-ES" w:eastAsia="es-ES" w:bidi="en-US"/>
        </w:rPr>
        <w:t xml:space="preserve">La </w:t>
      </w:r>
      <w:r>
        <w:rPr>
          <w:color w:val="000000" w:themeColor="text1"/>
          <w:lang w:val="es-ES" w:eastAsia="es-ES" w:bidi="en-US"/>
        </w:rPr>
        <w:t>Figura 19 grafica la arquitectura de Apache Spark, con tres elementos: el Controlador (</w:t>
      </w:r>
      <w:r w:rsidRPr="00E271C7">
        <w:rPr>
          <w:i/>
          <w:color w:val="000000" w:themeColor="text1"/>
          <w:lang w:val="es-ES" w:eastAsia="es-ES" w:bidi="en-US"/>
        </w:rPr>
        <w:t>Driver</w:t>
      </w:r>
      <w:r>
        <w:rPr>
          <w:i/>
          <w:color w:val="000000" w:themeColor="text1"/>
          <w:lang w:val="es-ES" w:eastAsia="es-ES" w:bidi="en-US"/>
        </w:rPr>
        <w:t xml:space="preserve">), </w:t>
      </w:r>
      <w:r>
        <w:rPr>
          <w:color w:val="000000" w:themeColor="text1"/>
          <w:lang w:val="es-ES" w:eastAsia="es-ES" w:bidi="en-US"/>
        </w:rPr>
        <w:t>que corresponde a la interfaz de usuario donde se crea una sesión de conexión y el programa el cual será ejecutado por los</w:t>
      </w:r>
      <w:r w:rsidRPr="00E271C7">
        <w:rPr>
          <w:i/>
          <w:color w:val="000000" w:themeColor="text1"/>
          <w:lang w:val="es-ES" w:eastAsia="es-ES" w:bidi="en-US"/>
        </w:rPr>
        <w:t xml:space="preserve"> Executors</w:t>
      </w:r>
      <w:r w:rsidR="003D60A0">
        <w:rPr>
          <w:i/>
          <w:color w:val="000000" w:themeColor="text1"/>
          <w:lang w:val="es-ES" w:eastAsia="es-ES" w:bidi="en-US"/>
        </w:rPr>
        <w:t xml:space="preserve"> (nodos)</w:t>
      </w:r>
      <w:r>
        <w:rPr>
          <w:i/>
          <w:color w:val="000000" w:themeColor="text1"/>
          <w:lang w:val="es-ES" w:eastAsia="es-ES" w:bidi="en-US"/>
        </w:rPr>
        <w:t xml:space="preserve">; y el Cluster Manager, </w:t>
      </w:r>
      <w:r>
        <w:rPr>
          <w:color w:val="000000" w:themeColor="text1"/>
          <w:lang w:val="es-ES" w:eastAsia="es-ES" w:bidi="en-US"/>
        </w:rPr>
        <w:t xml:space="preserve">responsable de la administración de recursos </w:t>
      </w:r>
      <w:r w:rsidR="003D60A0">
        <w:rPr>
          <w:color w:val="000000" w:themeColor="text1"/>
          <w:lang w:val="es-ES" w:eastAsia="es-ES" w:bidi="en-US"/>
        </w:rPr>
        <w:t>para</w:t>
      </w:r>
      <w:r>
        <w:rPr>
          <w:color w:val="000000" w:themeColor="text1"/>
          <w:lang w:val="es-ES" w:eastAsia="es-ES" w:bidi="en-US"/>
        </w:rPr>
        <w:t xml:space="preserve"> el balanceo y la distri</w:t>
      </w:r>
      <w:r w:rsidR="003D60A0">
        <w:rPr>
          <w:color w:val="000000" w:themeColor="text1"/>
          <w:lang w:val="es-ES" w:eastAsia="es-ES" w:bidi="en-US"/>
        </w:rPr>
        <w:t xml:space="preserve">bución de los programas. </w:t>
      </w:r>
    </w:p>
    <w:p w14:paraId="793C4E60" w14:textId="003C6A65" w:rsidR="00E271C7" w:rsidRPr="00FE0064" w:rsidRDefault="00E271C7" w:rsidP="00E271C7">
      <w:pPr>
        <w:pStyle w:val="Descripcin"/>
        <w:rPr>
          <w:color w:val="auto"/>
          <w:lang w:eastAsia="es-ES" w:bidi="en-US"/>
        </w:rPr>
      </w:pPr>
      <w:bookmarkStart w:id="249" w:name="_Toc105754866"/>
      <w:r w:rsidRPr="00FE0064">
        <w:rPr>
          <w:color w:val="auto"/>
        </w:rPr>
        <w:t xml:space="preserve">Figura </w:t>
      </w:r>
      <w:r w:rsidRPr="00FE0064">
        <w:rPr>
          <w:color w:val="auto"/>
        </w:rPr>
        <w:fldChar w:fldCharType="begin"/>
      </w:r>
      <w:r w:rsidRPr="00FE0064">
        <w:rPr>
          <w:color w:val="auto"/>
        </w:rPr>
        <w:instrText xml:space="preserve"> SEQ Figura \* ARABIC </w:instrText>
      </w:r>
      <w:r w:rsidRPr="00FE0064">
        <w:rPr>
          <w:color w:val="auto"/>
        </w:rPr>
        <w:fldChar w:fldCharType="separate"/>
      </w:r>
      <w:r w:rsidR="000E3D29">
        <w:rPr>
          <w:noProof/>
          <w:color w:val="auto"/>
        </w:rPr>
        <w:t>19</w:t>
      </w:r>
      <w:r w:rsidRPr="00FE0064">
        <w:rPr>
          <w:color w:val="auto"/>
        </w:rPr>
        <w:fldChar w:fldCharType="end"/>
      </w:r>
      <w:r w:rsidRPr="00FE0064">
        <w:rPr>
          <w:color w:val="auto"/>
        </w:rPr>
        <w:t xml:space="preserve"> Arquitectura Apache Spark</w:t>
      </w:r>
      <w:bookmarkEnd w:id="249"/>
    </w:p>
    <w:p w14:paraId="05AE75DF" w14:textId="540B04F5" w:rsidR="00E271C7" w:rsidRDefault="00E271C7" w:rsidP="00E271C7">
      <w:pPr>
        <w:jc w:val="center"/>
        <w:rPr>
          <w:b/>
          <w:color w:val="000000" w:themeColor="text1"/>
          <w:lang w:val="es-ES" w:eastAsia="es-ES" w:bidi="en-US"/>
        </w:rPr>
      </w:pPr>
      <w:r>
        <w:rPr>
          <w:noProof/>
          <w:lang w:eastAsia="es-EC"/>
        </w:rPr>
        <w:drawing>
          <wp:inline distT="0" distB="0" distL="0" distR="0" wp14:anchorId="46506D48" wp14:editId="36B66368">
            <wp:extent cx="4365926" cy="20669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939" b="9086"/>
                    <a:stretch/>
                  </pic:blipFill>
                  <pic:spPr bwMode="auto">
                    <a:xfrm>
                      <a:off x="0" y="0"/>
                      <a:ext cx="4406389" cy="2086081"/>
                    </a:xfrm>
                    <a:prstGeom prst="rect">
                      <a:avLst/>
                    </a:prstGeom>
                    <a:ln>
                      <a:noFill/>
                    </a:ln>
                    <a:extLst>
                      <a:ext uri="{53640926-AAD7-44D8-BBD7-CCE9431645EC}">
                        <a14:shadowObscured xmlns:a14="http://schemas.microsoft.com/office/drawing/2010/main"/>
                      </a:ext>
                    </a:extLst>
                  </pic:spPr>
                </pic:pic>
              </a:graphicData>
            </a:graphic>
          </wp:inline>
        </w:drawing>
      </w:r>
    </w:p>
    <w:p w14:paraId="45CA03CB" w14:textId="526A6579" w:rsidR="003D60A0" w:rsidRDefault="003D60A0" w:rsidP="00E271C7">
      <w:pPr>
        <w:jc w:val="center"/>
        <w:rPr>
          <w:color w:val="000000" w:themeColor="text1"/>
          <w:sz w:val="20"/>
          <w:szCs w:val="20"/>
          <w:lang w:val="es-ES" w:eastAsia="es-ES" w:bidi="en-US"/>
        </w:rPr>
      </w:pPr>
      <w:r w:rsidRPr="003D60A0">
        <w:rPr>
          <w:b/>
          <w:color w:val="000000" w:themeColor="text1"/>
          <w:sz w:val="20"/>
          <w:szCs w:val="20"/>
          <w:lang w:val="es-ES" w:eastAsia="es-ES" w:bidi="en-US"/>
        </w:rPr>
        <w:t>F</w:t>
      </w:r>
      <w:r>
        <w:rPr>
          <w:b/>
          <w:color w:val="000000" w:themeColor="text1"/>
          <w:sz w:val="20"/>
          <w:szCs w:val="20"/>
          <w:lang w:val="es-ES" w:eastAsia="es-ES" w:bidi="en-US"/>
        </w:rPr>
        <w:t>uente</w:t>
      </w:r>
      <w:r w:rsidRPr="003D60A0">
        <w:rPr>
          <w:color w:val="000000" w:themeColor="text1"/>
          <w:sz w:val="20"/>
          <w:szCs w:val="20"/>
          <w:lang w:val="es-ES" w:eastAsia="es-ES" w:bidi="en-US"/>
        </w:rPr>
        <w:t>: https://docs.microsoft.com</w:t>
      </w:r>
    </w:p>
    <w:p w14:paraId="21FE0BF2" w14:textId="2DEFD957" w:rsidR="003D60A0" w:rsidRDefault="003D60A0" w:rsidP="00CB509B">
      <w:pPr>
        <w:rPr>
          <w:color w:val="000000" w:themeColor="text1"/>
          <w:lang w:val="es-ES" w:eastAsia="es-ES" w:bidi="en-US"/>
        </w:rPr>
      </w:pPr>
      <w:r w:rsidRPr="003D60A0">
        <w:rPr>
          <w:color w:val="000000" w:themeColor="text1"/>
          <w:lang w:val="es-ES" w:eastAsia="es-ES" w:bidi="en-US"/>
        </w:rPr>
        <w:lastRenderedPageBreak/>
        <w:t>De acuerdo a la ar</w:t>
      </w:r>
      <w:r>
        <w:rPr>
          <w:color w:val="000000" w:themeColor="text1"/>
          <w:lang w:val="es-ES" w:eastAsia="es-ES" w:bidi="en-US"/>
        </w:rPr>
        <w:t>quitectura detalla al inicio del capítulo, se cuenta con un solo equipo para la implementación del aplicativo en Apache Spark, siendo este sobre el que se implementará el desarrollo del programa sobre Jupyter-Python (</w:t>
      </w:r>
      <w:r w:rsidRPr="003D60A0">
        <w:rPr>
          <w:i/>
          <w:color w:val="000000" w:themeColor="text1"/>
          <w:lang w:val="es-ES" w:eastAsia="es-ES" w:bidi="en-US"/>
        </w:rPr>
        <w:t>Driver</w:t>
      </w:r>
      <w:r>
        <w:rPr>
          <w:color w:val="000000" w:themeColor="text1"/>
          <w:lang w:val="es-ES" w:eastAsia="es-ES" w:bidi="en-US"/>
        </w:rPr>
        <w:t>)</w:t>
      </w:r>
      <w:r w:rsidR="00105777">
        <w:rPr>
          <w:color w:val="000000" w:themeColor="text1"/>
          <w:lang w:val="es-ES" w:eastAsia="es-ES" w:bidi="en-US"/>
        </w:rPr>
        <w:t xml:space="preserve">, </w:t>
      </w:r>
      <w:r>
        <w:rPr>
          <w:color w:val="000000" w:themeColor="text1"/>
          <w:lang w:val="es-ES" w:eastAsia="es-ES" w:bidi="en-US"/>
        </w:rPr>
        <w:t>gestionará los recursos de memoria (</w:t>
      </w:r>
      <w:r w:rsidRPr="003D60A0">
        <w:rPr>
          <w:i/>
          <w:color w:val="000000" w:themeColor="text1"/>
          <w:lang w:val="es-ES" w:eastAsia="es-ES" w:bidi="en-US"/>
        </w:rPr>
        <w:t>Cluster Manager</w:t>
      </w:r>
      <w:r>
        <w:rPr>
          <w:color w:val="000000" w:themeColor="text1"/>
          <w:lang w:val="es-ES" w:eastAsia="es-ES" w:bidi="en-US"/>
        </w:rPr>
        <w:t>) y ejecutará dicho código (</w:t>
      </w:r>
      <w:r w:rsidRPr="003D60A0">
        <w:rPr>
          <w:i/>
          <w:color w:val="000000" w:themeColor="text1"/>
          <w:lang w:val="es-ES" w:eastAsia="es-ES" w:bidi="en-US"/>
        </w:rPr>
        <w:t>Executor</w:t>
      </w:r>
      <w:r>
        <w:rPr>
          <w:color w:val="000000" w:themeColor="text1"/>
          <w:lang w:val="es-ES" w:eastAsia="es-ES" w:bidi="en-US"/>
        </w:rPr>
        <w:t>).</w:t>
      </w:r>
    </w:p>
    <w:p w14:paraId="28632BEA" w14:textId="2F0B507F" w:rsidR="00105777" w:rsidRDefault="003D60A0" w:rsidP="00CB509B">
      <w:pPr>
        <w:rPr>
          <w:b/>
          <w:color w:val="000000" w:themeColor="text1"/>
          <w:lang w:val="es-ES" w:eastAsia="es-ES" w:bidi="en-US"/>
        </w:rPr>
      </w:pPr>
      <w:r w:rsidRPr="003D60A0">
        <w:rPr>
          <w:b/>
          <w:color w:val="000000" w:themeColor="text1"/>
          <w:lang w:val="es-ES" w:eastAsia="es-ES" w:bidi="en-US"/>
        </w:rPr>
        <w:t>Componentes</w:t>
      </w:r>
    </w:p>
    <w:p w14:paraId="601BE7EF" w14:textId="0B402EEB" w:rsidR="00105777" w:rsidRPr="00B718B5" w:rsidRDefault="00105777"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Core: </w:t>
      </w:r>
      <w:r w:rsidR="00B718B5">
        <w:rPr>
          <w:color w:val="000000" w:themeColor="text1"/>
          <w:lang w:eastAsia="es-ES" w:bidi="en-US"/>
        </w:rPr>
        <w:t xml:space="preserve"> </w:t>
      </w:r>
      <w:r w:rsidR="00B718B5" w:rsidRPr="00B718B5">
        <w:rPr>
          <w:rFonts w:cstheme="minorBidi"/>
          <w:color w:val="000000" w:themeColor="text1"/>
          <w:lang w:eastAsia="es-ES" w:bidi="en-US"/>
        </w:rPr>
        <w:t>Contiene la estructura de datos fundamental de Spark: RDD</w:t>
      </w:r>
      <w:r w:rsidR="00B718B5">
        <w:rPr>
          <w:color w:val="000000" w:themeColor="text1"/>
          <w:lang w:eastAsia="es-ES" w:bidi="en-US"/>
        </w:rPr>
        <w:t xml:space="preserve"> </w:t>
      </w:r>
      <w:r w:rsidR="00B718B5" w:rsidRPr="00B718B5">
        <w:rPr>
          <w:i/>
          <w:color w:val="000000" w:themeColor="text1"/>
          <w:lang w:eastAsia="es-ES" w:bidi="en-US"/>
        </w:rPr>
        <w:t>(Resilient Distributed Dataset)</w:t>
      </w:r>
      <w:r w:rsidR="00B718B5">
        <w:rPr>
          <w:i/>
          <w:color w:val="000000" w:themeColor="text1"/>
          <w:lang w:eastAsia="es-ES" w:bidi="en-US"/>
        </w:rPr>
        <w:t xml:space="preserve">, </w:t>
      </w:r>
      <w:r w:rsidR="00B718B5" w:rsidRPr="00B718B5">
        <w:rPr>
          <w:color w:val="000000" w:themeColor="text1"/>
          <w:lang w:eastAsia="es-ES" w:bidi="en-US"/>
        </w:rPr>
        <w:t>que es una colección de datos en memoria, tolerante a fallos, particionada y distribuida.</w:t>
      </w:r>
      <w:r w:rsidR="00B718B5">
        <w:rPr>
          <w:i/>
          <w:color w:val="000000" w:themeColor="text1"/>
          <w:lang w:eastAsia="es-ES" w:bidi="en-US"/>
        </w:rPr>
        <w:t xml:space="preserve"> </w:t>
      </w:r>
    </w:p>
    <w:p w14:paraId="3854A438" w14:textId="2A43003C"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SQL y API </w:t>
      </w:r>
      <w:r w:rsidR="00F11294">
        <w:rPr>
          <w:b/>
          <w:color w:val="000000" w:themeColor="text1"/>
          <w:lang w:eastAsia="es-ES" w:bidi="en-US"/>
        </w:rPr>
        <w:t>Estructurada:</w:t>
      </w:r>
      <w:r>
        <w:rPr>
          <w:b/>
          <w:color w:val="000000" w:themeColor="text1"/>
          <w:lang w:eastAsia="es-ES" w:bidi="en-US"/>
        </w:rPr>
        <w:t xml:space="preserve"> </w:t>
      </w:r>
      <w:r>
        <w:rPr>
          <w:color w:val="000000" w:themeColor="text1"/>
          <w:lang w:eastAsia="es-ES" w:bidi="en-US"/>
        </w:rPr>
        <w:t xml:space="preserve"> Componente para el manejo de datos de forma estructurada a través de </w:t>
      </w:r>
      <w:r w:rsidRPr="00B718B5">
        <w:rPr>
          <w:i/>
          <w:color w:val="000000" w:themeColor="text1"/>
          <w:lang w:eastAsia="es-ES" w:bidi="en-US"/>
        </w:rPr>
        <w:t>Dataframes</w:t>
      </w:r>
      <w:r>
        <w:rPr>
          <w:color w:val="000000" w:themeColor="text1"/>
          <w:lang w:eastAsia="es-ES" w:bidi="en-US"/>
        </w:rPr>
        <w:t xml:space="preserve">, siendo este una interfaz sobre los RDD que permiten su manipulación de una forma más sencilla. Estos </w:t>
      </w:r>
      <w:r w:rsidRPr="00B718B5">
        <w:rPr>
          <w:i/>
          <w:color w:val="000000" w:themeColor="text1"/>
          <w:lang w:eastAsia="es-ES" w:bidi="en-US"/>
        </w:rPr>
        <w:t>Dataframes</w:t>
      </w:r>
      <w:r>
        <w:rPr>
          <w:i/>
          <w:color w:val="000000" w:themeColor="text1"/>
          <w:lang w:eastAsia="es-ES" w:bidi="en-US"/>
        </w:rPr>
        <w:t xml:space="preserve"> </w:t>
      </w:r>
      <w:r w:rsidRPr="00B718B5">
        <w:rPr>
          <w:color w:val="000000" w:themeColor="text1"/>
          <w:lang w:eastAsia="es-ES" w:bidi="en-US"/>
        </w:rPr>
        <w:t xml:space="preserve">pueden </w:t>
      </w:r>
      <w:r>
        <w:rPr>
          <w:color w:val="000000" w:themeColor="text1"/>
          <w:lang w:eastAsia="es-ES" w:bidi="en-US"/>
        </w:rPr>
        <w:t xml:space="preserve">ser procesados a través de simples consultas SQL. </w:t>
      </w:r>
    </w:p>
    <w:p w14:paraId="2E7F1402" w14:textId="7A337E77" w:rsidR="00B718B5" w:rsidRPr="00B718B5"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Streaming: </w:t>
      </w:r>
      <w:r>
        <w:rPr>
          <w:color w:val="000000" w:themeColor="text1"/>
          <w:lang w:eastAsia="es-ES" w:bidi="en-US"/>
        </w:rPr>
        <w:t xml:space="preserve">Componente para el procesamiento de datos </w:t>
      </w:r>
      <w:r w:rsidR="00270859">
        <w:rPr>
          <w:color w:val="000000" w:themeColor="text1"/>
          <w:lang w:eastAsia="es-ES" w:bidi="en-US"/>
        </w:rPr>
        <w:t xml:space="preserve">en formato RDD </w:t>
      </w:r>
      <w:r>
        <w:rPr>
          <w:color w:val="000000" w:themeColor="text1"/>
          <w:lang w:eastAsia="es-ES" w:bidi="en-US"/>
        </w:rPr>
        <w:t xml:space="preserve">cuyo flujo es en tiempo real.  </w:t>
      </w:r>
    </w:p>
    <w:p w14:paraId="398A7C0B" w14:textId="253BC709" w:rsidR="00B718B5" w:rsidRPr="00105777" w:rsidRDefault="00B718B5" w:rsidP="00EF4B32">
      <w:pPr>
        <w:pStyle w:val="Prrafodelista"/>
        <w:numPr>
          <w:ilvl w:val="0"/>
          <w:numId w:val="29"/>
        </w:numPr>
        <w:spacing w:after="0" w:line="360" w:lineRule="auto"/>
        <w:jc w:val="both"/>
        <w:rPr>
          <w:b/>
          <w:color w:val="000000" w:themeColor="text1"/>
          <w:lang w:eastAsia="es-ES" w:bidi="en-US"/>
        </w:rPr>
      </w:pPr>
      <w:r>
        <w:rPr>
          <w:b/>
          <w:color w:val="000000" w:themeColor="text1"/>
          <w:lang w:eastAsia="es-ES" w:bidi="en-US"/>
        </w:rPr>
        <w:t xml:space="preserve">Spark Graphs: </w:t>
      </w:r>
      <w:r w:rsidRPr="00B718B5">
        <w:rPr>
          <w:color w:val="000000" w:themeColor="text1"/>
          <w:lang w:eastAsia="es-ES" w:bidi="en-US"/>
        </w:rPr>
        <w:t>Para el procesamiento de grafos.</w:t>
      </w:r>
    </w:p>
    <w:p w14:paraId="4CAFFAEC" w14:textId="22D7FD95" w:rsidR="00270859" w:rsidRPr="00270859" w:rsidRDefault="00270859" w:rsidP="00270859">
      <w:pPr>
        <w:spacing w:after="0"/>
        <w:ind w:right="750"/>
        <w:rPr>
          <w:rFonts w:ascii="Share Tech" w:eastAsia="Times New Roman" w:hAnsi="Share Tech" w:cs="Times New Roman"/>
          <w:color w:val="0A0A0A"/>
          <w:spacing w:val="8"/>
          <w:sz w:val="24"/>
          <w:szCs w:val="24"/>
          <w:lang w:eastAsia="es-EC"/>
        </w:rPr>
      </w:pPr>
    </w:p>
    <w:p w14:paraId="7FF1A82F" w14:textId="120EFC77" w:rsidR="00B718B5" w:rsidRPr="00270859" w:rsidRDefault="00B718B5" w:rsidP="00270859">
      <w:pPr>
        <w:rPr>
          <w:rFonts w:cs="Calibri"/>
          <w:color w:val="000000" w:themeColor="text1"/>
          <w:lang w:val="es-ES" w:eastAsia="es-ES" w:bidi="en-US"/>
        </w:rPr>
      </w:pPr>
      <w:r w:rsidRPr="00270859">
        <w:rPr>
          <w:rFonts w:cs="Calibri"/>
          <w:color w:val="000000" w:themeColor="text1"/>
          <w:lang w:val="es-ES" w:eastAsia="es-ES" w:bidi="en-US"/>
        </w:rPr>
        <w:t xml:space="preserve">Dentro de la implementación de la integración de Spark con Kafka y Elastic, documentado en este TFM, se hizo uso </w:t>
      </w:r>
      <w:r w:rsidR="00270859" w:rsidRPr="00270859">
        <w:rPr>
          <w:rFonts w:cs="Calibri"/>
          <w:color w:val="000000" w:themeColor="text1"/>
          <w:lang w:val="es-ES" w:eastAsia="es-ES" w:bidi="en-US"/>
        </w:rPr>
        <w:t xml:space="preserve">explícito </w:t>
      </w:r>
      <w:r w:rsidRPr="00270859">
        <w:rPr>
          <w:rFonts w:cs="Calibri"/>
          <w:color w:val="000000" w:themeColor="text1"/>
          <w:lang w:val="es-ES" w:eastAsia="es-ES" w:bidi="en-US"/>
        </w:rPr>
        <w:t>de los componentes Spark SQ</w:t>
      </w:r>
      <w:r w:rsidR="00270859" w:rsidRPr="00270859">
        <w:rPr>
          <w:rFonts w:cs="Calibri"/>
          <w:color w:val="000000" w:themeColor="text1"/>
          <w:lang w:val="es-ES" w:eastAsia="es-ES" w:bidi="en-US"/>
        </w:rPr>
        <w:t xml:space="preserve">L y API Estructura, así como Spark Structrured Streaming, que es una variante de Spark Streaming para el </w:t>
      </w:r>
      <w:r w:rsidR="000902F5">
        <w:rPr>
          <w:rFonts w:cs="Calibri"/>
          <w:color w:val="000000" w:themeColor="text1"/>
          <w:lang w:val="es-ES" w:eastAsia="es-ES" w:bidi="en-US"/>
        </w:rPr>
        <w:t>procesamiento</w:t>
      </w:r>
      <w:r w:rsidR="00270859" w:rsidRPr="00270859">
        <w:rPr>
          <w:rFonts w:cs="Calibri"/>
          <w:color w:val="000000" w:themeColor="text1"/>
          <w:lang w:val="es-ES" w:eastAsia="es-ES" w:bidi="en-US"/>
        </w:rPr>
        <w:t xml:space="preserve"> de datos mediante </w:t>
      </w:r>
      <w:r w:rsidR="00270859" w:rsidRPr="00FE0064">
        <w:rPr>
          <w:rFonts w:cs="Calibri"/>
          <w:i/>
          <w:color w:val="000000" w:themeColor="text1"/>
          <w:lang w:val="es-ES" w:eastAsia="es-ES" w:bidi="en-US"/>
        </w:rPr>
        <w:t>Data</w:t>
      </w:r>
      <w:r w:rsidR="000902F5" w:rsidRPr="00FE0064">
        <w:rPr>
          <w:rFonts w:cs="Calibri"/>
          <w:i/>
          <w:color w:val="000000" w:themeColor="text1"/>
          <w:lang w:val="es-ES" w:eastAsia="es-ES" w:bidi="en-US"/>
        </w:rPr>
        <w:t>f</w:t>
      </w:r>
      <w:r w:rsidR="00270859" w:rsidRPr="00FE0064">
        <w:rPr>
          <w:rFonts w:cs="Calibri"/>
          <w:i/>
          <w:color w:val="000000" w:themeColor="text1"/>
          <w:lang w:val="es-ES" w:eastAsia="es-ES" w:bidi="en-US"/>
        </w:rPr>
        <w:t>rames</w:t>
      </w:r>
      <w:r w:rsidR="00270859" w:rsidRPr="00270859">
        <w:rPr>
          <w:rFonts w:cs="Calibri"/>
          <w:color w:val="000000" w:themeColor="text1"/>
          <w:lang w:val="es-ES" w:eastAsia="es-ES" w:bidi="en-US"/>
        </w:rPr>
        <w:t>.</w:t>
      </w:r>
    </w:p>
    <w:p w14:paraId="4E323FF7" w14:textId="7E8A9271" w:rsidR="000902F5" w:rsidRDefault="000902F5" w:rsidP="000902F5">
      <w:pPr>
        <w:pStyle w:val="Ttulo3"/>
        <w:spacing w:line="240" w:lineRule="auto"/>
        <w:jc w:val="left"/>
        <w:rPr>
          <w:rFonts w:eastAsia="Times New Roman" w:cs="TeXGyreTermes-Regular"/>
          <w:iCs/>
          <w:color w:val="000000" w:themeColor="text1"/>
          <w:lang w:eastAsia="es-ES" w:bidi="en-US"/>
        </w:rPr>
      </w:pPr>
      <w:bookmarkStart w:id="250" w:name="_Toc105754819"/>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w:t>
      </w:r>
      <w:r>
        <w:rPr>
          <w:rFonts w:eastAsia="Times New Roman" w:cs="TeXGyreTermes-Regular"/>
          <w:iCs/>
          <w:color w:val="000000" w:themeColor="text1"/>
          <w:lang w:eastAsia="es-ES" w:bidi="en-US"/>
        </w:rPr>
        <w:t>2</w:t>
      </w:r>
      <w:r w:rsidRPr="00881F30">
        <w:rPr>
          <w:rFonts w:eastAsia="Times New Roman" w:cs="TeXGyreTermes-Regular"/>
          <w:iCs/>
          <w:color w:val="000000" w:themeColor="text1"/>
          <w:lang w:eastAsia="es-ES" w:bidi="en-US"/>
        </w:rPr>
        <w:t xml:space="preserve"> </w:t>
      </w:r>
      <w:r>
        <w:rPr>
          <w:rFonts w:eastAsia="Times New Roman" w:cs="TeXGyreTermes-Regular"/>
          <w:iCs/>
          <w:color w:val="000000" w:themeColor="text1"/>
          <w:lang w:eastAsia="es-ES" w:bidi="en-US"/>
        </w:rPr>
        <w:t>Integración Kafka -  Spark - ElasticSearch</w:t>
      </w:r>
      <w:bookmarkEnd w:id="250"/>
    </w:p>
    <w:p w14:paraId="1045F98F" w14:textId="0F95CB83" w:rsidR="000902F5" w:rsidRDefault="00B54F52" w:rsidP="000902F5">
      <w:pPr>
        <w:rPr>
          <w:lang w:eastAsia="es-ES" w:bidi="en-US"/>
        </w:rPr>
      </w:pPr>
      <w:r>
        <w:rPr>
          <w:lang w:eastAsia="es-ES" w:bidi="en-US"/>
        </w:rPr>
        <w:t>El desarrollo del código que integra estos tres componentes se describe a través de las siguientes actividades:</w:t>
      </w:r>
    </w:p>
    <w:p w14:paraId="4802264D" w14:textId="08035063" w:rsidR="00B54F52" w:rsidRDefault="00B54F52" w:rsidP="00022ECD">
      <w:pPr>
        <w:rPr>
          <w:lang w:eastAsia="es-ES" w:bidi="en-US"/>
        </w:rPr>
      </w:pPr>
      <w:r w:rsidRPr="00022ECD">
        <w:rPr>
          <w:b/>
          <w:lang w:eastAsia="es-ES" w:bidi="en-US"/>
        </w:rPr>
        <w:t>Importación de Librerías</w:t>
      </w:r>
      <w:r w:rsidR="00CA3FDB" w:rsidRPr="00022ECD">
        <w:rPr>
          <w:b/>
          <w:lang w:eastAsia="es-ES" w:bidi="en-US"/>
        </w:rPr>
        <w:t xml:space="preserve"> y Creación de Sesión</w:t>
      </w:r>
      <w:r w:rsidR="0045387C" w:rsidRPr="00022ECD">
        <w:rPr>
          <w:b/>
          <w:lang w:eastAsia="es-ES" w:bidi="en-US"/>
        </w:rPr>
        <w:t>:</w:t>
      </w:r>
      <w:r w:rsidR="0045387C">
        <w:rPr>
          <w:lang w:eastAsia="es-ES" w:bidi="en-US"/>
        </w:rPr>
        <w:t xml:space="preserve"> I</w:t>
      </w:r>
      <w:r w:rsidR="00FE0064" w:rsidRPr="00022ECD">
        <w:rPr>
          <w:lang w:eastAsia="es-ES" w:bidi="en-US"/>
        </w:rPr>
        <w:t xml:space="preserve">mportación de librerías del API </w:t>
      </w:r>
      <w:r w:rsidR="00F11294" w:rsidRPr="00022ECD">
        <w:rPr>
          <w:lang w:eastAsia="es-ES" w:bidi="en-US"/>
        </w:rPr>
        <w:t xml:space="preserve">Pyspark, con funciones para la manipulación de </w:t>
      </w:r>
      <w:r w:rsidR="00F11294" w:rsidRPr="00FE4F58">
        <w:rPr>
          <w:i/>
          <w:lang w:eastAsia="es-ES" w:bidi="en-US"/>
        </w:rPr>
        <w:t>Dataframes</w:t>
      </w:r>
      <w:r w:rsidR="00F11294" w:rsidRPr="00022ECD">
        <w:rPr>
          <w:lang w:eastAsia="es-ES" w:bidi="en-US"/>
        </w:rPr>
        <w:t>.  Para la creación de la sesión de Spark que incluye parámetros como el nombre de la sesión y librerías útiles para la integración con Elastic y Kafka.</w:t>
      </w:r>
    </w:p>
    <w:p w14:paraId="3C96B947" w14:textId="741F3BAF" w:rsidR="00F11294" w:rsidRDefault="00F11294" w:rsidP="00CA3FDB">
      <w:pPr>
        <w:rPr>
          <w:lang w:eastAsia="es-ES" w:bidi="en-US"/>
        </w:rPr>
      </w:pPr>
      <w:r>
        <w:rPr>
          <w:lang w:eastAsia="es-ES" w:bidi="en-US"/>
        </w:rPr>
        <w:t xml:space="preserve">Es muy importante recordar que, para conseguir una </w:t>
      </w:r>
      <w:r w:rsidR="003828F7">
        <w:rPr>
          <w:lang w:eastAsia="es-ES" w:bidi="en-US"/>
        </w:rPr>
        <w:t xml:space="preserve">total </w:t>
      </w:r>
      <w:r>
        <w:rPr>
          <w:lang w:eastAsia="es-ES" w:bidi="en-US"/>
        </w:rPr>
        <w:t xml:space="preserve">integración entre los distintos componentes, se deberá </w:t>
      </w:r>
      <w:r w:rsidR="00345CD1">
        <w:rPr>
          <w:lang w:eastAsia="es-ES" w:bidi="en-US"/>
        </w:rPr>
        <w:t>considerar</w:t>
      </w:r>
      <w:r>
        <w:rPr>
          <w:lang w:eastAsia="es-ES" w:bidi="en-US"/>
        </w:rPr>
        <w:t xml:space="preserve"> las versiones de cada uno de ellos y los lenguajes que la soportan: JDK</w:t>
      </w:r>
      <w:r w:rsidR="00345CD1">
        <w:rPr>
          <w:lang w:eastAsia="es-ES" w:bidi="en-US"/>
        </w:rPr>
        <w:t>8</w:t>
      </w:r>
      <w:r>
        <w:rPr>
          <w:lang w:eastAsia="es-ES" w:bidi="en-US"/>
        </w:rPr>
        <w:t>, Python</w:t>
      </w:r>
      <w:r w:rsidR="00345CD1">
        <w:rPr>
          <w:lang w:eastAsia="es-ES" w:bidi="en-US"/>
        </w:rPr>
        <w:t xml:space="preserve"> 3.7</w:t>
      </w:r>
      <w:r>
        <w:rPr>
          <w:lang w:eastAsia="es-ES" w:bidi="en-US"/>
        </w:rPr>
        <w:t>, Scala</w:t>
      </w:r>
      <w:r w:rsidR="00345CD1">
        <w:rPr>
          <w:lang w:eastAsia="es-ES" w:bidi="en-US"/>
        </w:rPr>
        <w:t xml:space="preserve"> 2.11</w:t>
      </w:r>
      <w:r w:rsidR="003828F7">
        <w:rPr>
          <w:lang w:eastAsia="es-ES" w:bidi="en-US"/>
        </w:rPr>
        <w:t xml:space="preserve">; por ejemplo, en </w:t>
      </w:r>
      <w:r>
        <w:rPr>
          <w:lang w:eastAsia="es-ES" w:bidi="en-US"/>
        </w:rPr>
        <w:t>el siguiente código al incluir las librerías de integración, se resalta las vers</w:t>
      </w:r>
      <w:r w:rsidR="003828F7">
        <w:rPr>
          <w:lang w:eastAsia="es-ES" w:bidi="en-US"/>
        </w:rPr>
        <w:t xml:space="preserve">iones de los componentes, donde la librería para ElasticSearch corresponde </w:t>
      </w:r>
      <w:r w:rsidR="0045387C">
        <w:rPr>
          <w:lang w:eastAsia="es-ES" w:bidi="en-US"/>
        </w:rPr>
        <w:t>para la versión de Elastic</w:t>
      </w:r>
      <w:r w:rsidR="003828F7">
        <w:rPr>
          <w:lang w:eastAsia="es-ES" w:bidi="en-US"/>
        </w:rPr>
        <w:t xml:space="preserve"> </w:t>
      </w:r>
      <w:r w:rsidR="003828F7" w:rsidRPr="003828F7">
        <w:rPr>
          <w:b/>
          <w:lang w:eastAsia="es-ES" w:bidi="en-US"/>
        </w:rPr>
        <w:t>8.2.0</w:t>
      </w:r>
      <w:r w:rsidR="003828F7">
        <w:rPr>
          <w:lang w:eastAsia="es-ES" w:bidi="en-US"/>
        </w:rPr>
        <w:t xml:space="preserve"> y aquella para la conexión con Kafka es de la versión de Spark </w:t>
      </w:r>
      <w:r w:rsidR="003828F7" w:rsidRPr="003828F7">
        <w:rPr>
          <w:b/>
          <w:lang w:eastAsia="es-ES" w:bidi="en-US"/>
        </w:rPr>
        <w:t>2.4.</w:t>
      </w:r>
      <w:r w:rsidR="007410E3">
        <w:rPr>
          <w:b/>
          <w:lang w:eastAsia="es-ES" w:bidi="en-US"/>
        </w:rPr>
        <w:t>8</w:t>
      </w:r>
      <w:r w:rsidR="003828F7">
        <w:rPr>
          <w:lang w:eastAsia="es-ES" w:bidi="en-US"/>
        </w:rPr>
        <w:t xml:space="preserve"> sobre escala </w:t>
      </w:r>
      <w:r w:rsidR="003828F7" w:rsidRPr="003828F7">
        <w:rPr>
          <w:b/>
          <w:lang w:eastAsia="es-ES" w:bidi="en-US"/>
        </w:rPr>
        <w:t>2.11.</w:t>
      </w:r>
      <w:r>
        <w:rPr>
          <w:lang w:eastAsia="es-ES" w:bidi="en-US"/>
        </w:rPr>
        <w:t xml:space="preserve"> </w:t>
      </w:r>
    </w:p>
    <w:p w14:paraId="59E16928" w14:textId="77356B76" w:rsidR="00750D62" w:rsidRPr="00750D62" w:rsidRDefault="00750D62" w:rsidP="00750D62">
      <w:pPr>
        <w:spacing w:after="0"/>
        <w:rPr>
          <w:rFonts w:ascii="Consolas" w:hAnsi="Consolas"/>
          <w:sz w:val="20"/>
          <w:szCs w:val="20"/>
          <w:lang w:eastAsia="es-ES" w:bidi="en-US"/>
        </w:rPr>
      </w:pPr>
      <w:r w:rsidRPr="00750D62">
        <w:rPr>
          <w:rFonts w:ascii="Consolas" w:hAnsi="Consolas"/>
          <w:sz w:val="20"/>
          <w:szCs w:val="20"/>
          <w:lang w:eastAsia="es-ES" w:bidi="en-US"/>
        </w:rPr>
        <w:lastRenderedPageBreak/>
        <w:t xml:space="preserve">  </w:t>
      </w:r>
      <w:r>
        <w:rPr>
          <w:rFonts w:ascii="Consolas" w:hAnsi="Consolas"/>
          <w:sz w:val="20"/>
          <w:szCs w:val="20"/>
          <w:lang w:eastAsia="es-ES" w:bidi="en-US"/>
        </w:rPr>
        <w:tab/>
      </w:r>
      <w:r w:rsidRPr="00750D62">
        <w:rPr>
          <w:rFonts w:ascii="Consolas" w:hAnsi="Consolas"/>
          <w:sz w:val="20"/>
          <w:szCs w:val="20"/>
          <w:lang w:eastAsia="es-ES" w:bidi="en-US"/>
        </w:rPr>
        <w:t xml:space="preserve">import pyspark </w:t>
      </w:r>
    </w:p>
    <w:p w14:paraId="378C00BE" w14:textId="77777777" w:rsidR="00750D62" w:rsidRPr="00750D62" w:rsidRDefault="00750D62" w:rsidP="00750D62">
      <w:pPr>
        <w:spacing w:after="0"/>
        <w:rPr>
          <w:rFonts w:ascii="Consolas" w:hAnsi="Consolas"/>
          <w:sz w:val="20"/>
          <w:szCs w:val="20"/>
          <w:lang w:eastAsia="es-ES" w:bidi="en-US"/>
        </w:rPr>
      </w:pPr>
      <w:r w:rsidRPr="00750D62">
        <w:rPr>
          <w:rFonts w:ascii="Consolas" w:hAnsi="Consolas"/>
          <w:sz w:val="20"/>
          <w:szCs w:val="20"/>
          <w:lang w:eastAsia="es-ES" w:bidi="en-US"/>
        </w:rPr>
        <w:tab/>
        <w:t>from pyspark.sql import SparkSession</w:t>
      </w:r>
    </w:p>
    <w:p w14:paraId="11055CD5" w14:textId="77777777" w:rsidR="00750D62" w:rsidRPr="00750D62" w:rsidRDefault="00750D62" w:rsidP="00750D62">
      <w:pPr>
        <w:spacing w:after="0"/>
        <w:rPr>
          <w:rFonts w:ascii="Consolas" w:hAnsi="Consolas"/>
          <w:sz w:val="20"/>
          <w:szCs w:val="20"/>
          <w:lang w:eastAsia="es-ES" w:bidi="en-US"/>
        </w:rPr>
      </w:pPr>
      <w:r w:rsidRPr="00750D62">
        <w:rPr>
          <w:rFonts w:ascii="Consolas" w:hAnsi="Consolas"/>
          <w:sz w:val="20"/>
          <w:szCs w:val="20"/>
          <w:lang w:eastAsia="es-ES" w:bidi="en-US"/>
        </w:rPr>
        <w:tab/>
        <w:t>from pyspark.sql.types import StructType, StructField, StringType, DoubleType</w:t>
      </w:r>
    </w:p>
    <w:p w14:paraId="0FA7C8DB" w14:textId="2205DFF2" w:rsidR="00750D62" w:rsidRPr="00750D62" w:rsidRDefault="00750D62" w:rsidP="00750D62">
      <w:pPr>
        <w:spacing w:after="0"/>
        <w:rPr>
          <w:rFonts w:ascii="Consolas" w:hAnsi="Consolas"/>
          <w:sz w:val="20"/>
          <w:szCs w:val="20"/>
          <w:lang w:eastAsia="es-ES" w:bidi="en-US"/>
        </w:rPr>
      </w:pPr>
      <w:r w:rsidRPr="00750D62">
        <w:rPr>
          <w:rFonts w:ascii="Consolas" w:hAnsi="Consolas"/>
          <w:sz w:val="20"/>
          <w:szCs w:val="20"/>
          <w:lang w:eastAsia="es-ES" w:bidi="en-US"/>
        </w:rPr>
        <w:tab/>
        <w:t>from py</w:t>
      </w:r>
      <w:r>
        <w:rPr>
          <w:rFonts w:ascii="Consolas" w:hAnsi="Consolas"/>
          <w:sz w:val="20"/>
          <w:szCs w:val="20"/>
          <w:lang w:eastAsia="es-ES" w:bidi="en-US"/>
        </w:rPr>
        <w:t>spark.sql import functions as F</w:t>
      </w:r>
    </w:p>
    <w:p w14:paraId="147ABA29" w14:textId="21BF4B78" w:rsidR="00750D62" w:rsidRPr="00750D62" w:rsidRDefault="00750D62" w:rsidP="00750D62">
      <w:pPr>
        <w:spacing w:after="0"/>
        <w:rPr>
          <w:rFonts w:ascii="Consolas" w:hAnsi="Consolas"/>
          <w:sz w:val="20"/>
          <w:szCs w:val="20"/>
          <w:lang w:eastAsia="es-ES" w:bidi="en-US"/>
        </w:rPr>
      </w:pPr>
      <w:r w:rsidRPr="00750D62">
        <w:rPr>
          <w:rFonts w:ascii="Consolas" w:hAnsi="Consolas"/>
          <w:sz w:val="20"/>
          <w:szCs w:val="20"/>
          <w:lang w:eastAsia="es-ES" w:bidi="en-US"/>
        </w:rPr>
        <w:tab/>
        <w:t>spark = SparkSession.builder.appName("DECLARACIONES_2022") \</w:t>
      </w:r>
    </w:p>
    <w:p w14:paraId="4344845F" w14:textId="39B53799" w:rsidR="00750D62" w:rsidRPr="00750D62" w:rsidRDefault="00750D62" w:rsidP="00750D62">
      <w:pPr>
        <w:spacing w:after="0"/>
        <w:ind w:left="1416"/>
        <w:rPr>
          <w:rFonts w:ascii="Consolas" w:hAnsi="Consolas"/>
          <w:sz w:val="20"/>
          <w:szCs w:val="20"/>
          <w:lang w:eastAsia="es-ES" w:bidi="en-US"/>
        </w:rPr>
      </w:pPr>
      <w:r w:rsidRPr="00750D62">
        <w:rPr>
          <w:rFonts w:ascii="Consolas" w:hAnsi="Consolas"/>
          <w:sz w:val="20"/>
          <w:szCs w:val="20"/>
          <w:lang w:eastAsia="es-ES" w:bidi="en-US"/>
        </w:rPr>
        <w:t>.config("spark.jars.packages", "org.apache.spark:spark-sql-kafka-0-10_</w:t>
      </w:r>
      <w:r w:rsidRPr="00FE4F58">
        <w:rPr>
          <w:rFonts w:ascii="Consolas" w:hAnsi="Consolas"/>
          <w:b/>
          <w:szCs w:val="20"/>
          <w:lang w:eastAsia="es-ES" w:bidi="en-US"/>
        </w:rPr>
        <w:t>2.11:2.4.8</w:t>
      </w:r>
      <w:r w:rsidRPr="00750D62">
        <w:rPr>
          <w:rFonts w:ascii="Consolas" w:hAnsi="Consolas"/>
          <w:sz w:val="20"/>
          <w:szCs w:val="20"/>
          <w:lang w:eastAsia="es-ES" w:bidi="en-US"/>
        </w:rPr>
        <w:t>,org.elasticsearch:elasticsearch-hadoop:</w:t>
      </w:r>
      <w:r w:rsidRPr="00FE4F58">
        <w:rPr>
          <w:rFonts w:ascii="Consolas" w:hAnsi="Consolas"/>
          <w:b/>
          <w:szCs w:val="20"/>
          <w:lang w:eastAsia="es-ES" w:bidi="en-US"/>
        </w:rPr>
        <w:t>8.2.0</w:t>
      </w:r>
      <w:r w:rsidRPr="00750D62">
        <w:rPr>
          <w:rFonts w:ascii="Consolas" w:hAnsi="Consolas"/>
          <w:sz w:val="20"/>
          <w:szCs w:val="20"/>
          <w:lang w:eastAsia="es-ES" w:bidi="en-US"/>
        </w:rPr>
        <w:t>") \</w:t>
      </w:r>
    </w:p>
    <w:p w14:paraId="3697034F" w14:textId="12B34436" w:rsidR="00750D62" w:rsidRPr="00750D62" w:rsidRDefault="00750D62" w:rsidP="00750D62">
      <w:pPr>
        <w:spacing w:after="0"/>
        <w:rPr>
          <w:rFonts w:ascii="Consolas" w:hAnsi="Consolas"/>
          <w:sz w:val="20"/>
          <w:szCs w:val="20"/>
          <w:lang w:eastAsia="es-ES" w:bidi="en-US"/>
        </w:rPr>
      </w:pPr>
      <w:r>
        <w:rPr>
          <w:rFonts w:ascii="Consolas" w:hAnsi="Consolas"/>
          <w:sz w:val="20"/>
          <w:szCs w:val="20"/>
          <w:lang w:eastAsia="es-ES" w:bidi="en-US"/>
        </w:rPr>
        <w:tab/>
        <w:t xml:space="preserve">       </w:t>
      </w:r>
      <w:r w:rsidRPr="00750D62">
        <w:rPr>
          <w:rFonts w:ascii="Consolas" w:hAnsi="Consolas"/>
          <w:sz w:val="20"/>
          <w:szCs w:val="20"/>
          <w:lang w:eastAsia="es-ES" w:bidi="en-US"/>
        </w:rPr>
        <w:t>.config('spark.sql.debug.maxToStringFields', 2000) \</w:t>
      </w:r>
    </w:p>
    <w:p w14:paraId="5A66BC86" w14:textId="32D98F61" w:rsidR="00750D62" w:rsidRPr="00750D62" w:rsidRDefault="00750D62" w:rsidP="00750D62">
      <w:pPr>
        <w:spacing w:after="0"/>
        <w:rPr>
          <w:rFonts w:ascii="Consolas" w:hAnsi="Consolas"/>
          <w:sz w:val="20"/>
          <w:szCs w:val="20"/>
          <w:lang w:eastAsia="es-ES" w:bidi="en-US"/>
        </w:rPr>
      </w:pPr>
      <w:r>
        <w:rPr>
          <w:rFonts w:ascii="Consolas" w:hAnsi="Consolas"/>
          <w:sz w:val="20"/>
          <w:szCs w:val="20"/>
          <w:lang w:eastAsia="es-ES" w:bidi="en-US"/>
        </w:rPr>
        <w:tab/>
        <w:t xml:space="preserve">       </w:t>
      </w:r>
      <w:r w:rsidRPr="00750D62">
        <w:rPr>
          <w:rFonts w:ascii="Consolas" w:hAnsi="Consolas"/>
          <w:sz w:val="20"/>
          <w:szCs w:val="20"/>
          <w:lang w:eastAsia="es-ES" w:bidi="en-US"/>
        </w:rPr>
        <w:t>.config('spark.debug.maxToStringFields', 2000) \</w:t>
      </w:r>
    </w:p>
    <w:p w14:paraId="4A253FDE" w14:textId="586C2453" w:rsidR="008E7C12" w:rsidRDefault="00750D62" w:rsidP="00750D62">
      <w:pPr>
        <w:spacing w:after="0"/>
        <w:rPr>
          <w:rFonts w:ascii="Consolas" w:hAnsi="Consolas"/>
          <w:sz w:val="20"/>
          <w:szCs w:val="20"/>
          <w:lang w:eastAsia="es-ES" w:bidi="en-US"/>
        </w:rPr>
      </w:pPr>
      <w:r>
        <w:rPr>
          <w:rFonts w:ascii="Consolas" w:hAnsi="Consolas"/>
          <w:sz w:val="20"/>
          <w:szCs w:val="20"/>
          <w:lang w:eastAsia="es-ES" w:bidi="en-US"/>
        </w:rPr>
        <w:tab/>
        <w:t xml:space="preserve">       </w:t>
      </w:r>
      <w:r w:rsidRPr="00750D62">
        <w:rPr>
          <w:rFonts w:ascii="Consolas" w:hAnsi="Consolas"/>
          <w:sz w:val="20"/>
          <w:szCs w:val="20"/>
          <w:lang w:eastAsia="es-ES" w:bidi="en-US"/>
        </w:rPr>
        <w:t>.getOrCreate()</w:t>
      </w:r>
    </w:p>
    <w:p w14:paraId="47BA620A" w14:textId="77777777" w:rsidR="00750D62" w:rsidRDefault="00750D62" w:rsidP="00750D62">
      <w:pPr>
        <w:spacing w:after="0"/>
        <w:rPr>
          <w:rFonts w:ascii="Consolas" w:hAnsi="Consolas"/>
          <w:sz w:val="20"/>
          <w:szCs w:val="20"/>
          <w:lang w:eastAsia="es-ES" w:bidi="en-US"/>
        </w:rPr>
      </w:pPr>
    </w:p>
    <w:p w14:paraId="0CA857FB" w14:textId="058E99B7" w:rsidR="008E7C12" w:rsidRPr="00022ECD" w:rsidRDefault="00FE0064" w:rsidP="00022ECD">
      <w:pPr>
        <w:rPr>
          <w:rFonts w:cs="Arial"/>
          <w:lang w:eastAsia="es-ES" w:bidi="en-US"/>
        </w:rPr>
      </w:pPr>
      <w:r w:rsidRPr="00022ECD">
        <w:rPr>
          <w:rFonts w:cs="Arial"/>
          <w:b/>
          <w:lang w:eastAsia="es-ES" w:bidi="en-US"/>
        </w:rPr>
        <w:t xml:space="preserve">Conexión a Kafka: </w:t>
      </w:r>
      <w:r w:rsidR="008E7C12" w:rsidRPr="00022ECD">
        <w:rPr>
          <w:rFonts w:cs="Arial"/>
          <w:lang w:eastAsia="es-ES" w:bidi="en-US"/>
        </w:rPr>
        <w:t xml:space="preserve">Se crea un </w:t>
      </w:r>
      <w:r w:rsidR="008E7C12" w:rsidRPr="00022ECD">
        <w:rPr>
          <w:rFonts w:cs="Arial"/>
          <w:i/>
          <w:lang w:eastAsia="es-ES" w:bidi="en-US"/>
        </w:rPr>
        <w:t>dataframe</w:t>
      </w:r>
      <w:r w:rsidR="008E7C12" w:rsidRPr="00022ECD">
        <w:rPr>
          <w:rFonts w:cs="Arial"/>
          <w:lang w:eastAsia="es-ES" w:bidi="en-US"/>
        </w:rPr>
        <w:t xml:space="preserve"> para la lectura en </w:t>
      </w:r>
      <w:r w:rsidR="008E7C12" w:rsidRPr="00022ECD">
        <w:rPr>
          <w:rFonts w:cs="Arial"/>
          <w:i/>
          <w:lang w:eastAsia="es-ES" w:bidi="en-US"/>
        </w:rPr>
        <w:t>streaming</w:t>
      </w:r>
      <w:r w:rsidR="008E7C12" w:rsidRPr="00022ECD">
        <w:rPr>
          <w:rFonts w:cs="Arial"/>
          <w:lang w:eastAsia="es-ES" w:bidi="en-US"/>
        </w:rPr>
        <w:t xml:space="preserve"> de la información proveniente de </w:t>
      </w:r>
      <w:r w:rsidRPr="00022ECD">
        <w:rPr>
          <w:rFonts w:cs="Arial"/>
          <w:lang w:eastAsia="es-ES" w:bidi="en-US"/>
        </w:rPr>
        <w:t>Kafka</w:t>
      </w:r>
      <w:r w:rsidR="008E7C12" w:rsidRPr="00022ECD">
        <w:rPr>
          <w:rFonts w:cs="Arial"/>
          <w:lang w:eastAsia="es-ES" w:bidi="en-US"/>
        </w:rPr>
        <w:t xml:space="preserve">, para ello se define parámetros como la dirección IP del </w:t>
      </w:r>
      <w:r w:rsidR="008E7C12" w:rsidRPr="00FE4F58">
        <w:rPr>
          <w:rFonts w:cs="Arial"/>
          <w:i/>
          <w:lang w:eastAsia="es-ES" w:bidi="en-US"/>
        </w:rPr>
        <w:t>bróker</w:t>
      </w:r>
      <w:r w:rsidR="008E7C12" w:rsidRPr="00022ECD">
        <w:rPr>
          <w:rFonts w:cs="Arial"/>
          <w:lang w:eastAsia="es-ES" w:bidi="en-US"/>
        </w:rPr>
        <w:t xml:space="preserve"> de Kafka y el tópico a consumir.</w:t>
      </w:r>
    </w:p>
    <w:p w14:paraId="6AA925DA"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Declaraciones_StreamingDF =spark.readStream\</w:t>
      </w:r>
    </w:p>
    <w:p w14:paraId="761E03AB"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.format("kafka")\</w:t>
      </w:r>
    </w:p>
    <w:p w14:paraId="787FB167"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.option("kafka.bootstrap.servers", "192.168.1.43:9092")\</w:t>
      </w:r>
    </w:p>
    <w:p w14:paraId="55C5A70A"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.option("subscribe", "topic_DECLARACIONES")\</w:t>
      </w:r>
    </w:p>
    <w:p w14:paraId="2F27B8A1" w14:textId="727536B4" w:rsidR="008E7C12"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.load()</w:t>
      </w:r>
    </w:p>
    <w:p w14:paraId="15C08CE2" w14:textId="77777777" w:rsidR="00FE0064" w:rsidRDefault="00FE0064" w:rsidP="00FE0064">
      <w:pPr>
        <w:spacing w:after="0"/>
        <w:ind w:left="708"/>
        <w:rPr>
          <w:rFonts w:ascii="Consolas" w:hAnsi="Consolas"/>
          <w:sz w:val="20"/>
          <w:szCs w:val="20"/>
          <w:lang w:eastAsia="es-ES" w:bidi="en-US"/>
        </w:rPr>
      </w:pPr>
    </w:p>
    <w:p w14:paraId="662022C9" w14:textId="161D602A" w:rsidR="00C77B3F" w:rsidRPr="00022ECD" w:rsidRDefault="008C516E" w:rsidP="00022ECD">
      <w:pPr>
        <w:rPr>
          <w:rFonts w:ascii="Consolas" w:hAnsi="Consolas"/>
          <w:sz w:val="20"/>
          <w:szCs w:val="20"/>
          <w:lang w:eastAsia="es-ES" w:bidi="en-US"/>
        </w:rPr>
      </w:pPr>
      <w:r>
        <w:rPr>
          <w:rFonts w:cs="Arial"/>
          <w:b/>
          <w:lang w:eastAsia="es-ES" w:bidi="en-US"/>
        </w:rPr>
        <w:t>Transformación</w:t>
      </w:r>
      <w:r w:rsidR="00FE0064" w:rsidRPr="00022ECD">
        <w:rPr>
          <w:rFonts w:cs="Arial"/>
          <w:b/>
          <w:lang w:eastAsia="es-ES" w:bidi="en-US"/>
        </w:rPr>
        <w:t xml:space="preserve"> de los </w:t>
      </w:r>
      <w:r w:rsidR="00FE0064" w:rsidRPr="00022ECD">
        <w:rPr>
          <w:rFonts w:cs="Arial"/>
          <w:b/>
          <w:i/>
          <w:lang w:eastAsia="es-ES" w:bidi="en-US"/>
        </w:rPr>
        <w:t>dataframes</w:t>
      </w:r>
      <w:r w:rsidR="00FE0064" w:rsidRPr="00022ECD">
        <w:rPr>
          <w:rFonts w:cs="Arial"/>
          <w:b/>
          <w:lang w:eastAsia="es-ES" w:bidi="en-US"/>
        </w:rPr>
        <w:t xml:space="preserve"> entrandes</w:t>
      </w:r>
      <w:r w:rsidR="00FE0064" w:rsidRPr="00022ECD">
        <w:rPr>
          <w:rFonts w:cs="Arial"/>
          <w:lang w:eastAsia="es-ES" w:bidi="en-US"/>
        </w:rPr>
        <w:t xml:space="preserve">: </w:t>
      </w:r>
      <w:r w:rsidR="00C77B3F" w:rsidRPr="00022ECD">
        <w:rPr>
          <w:rFonts w:cs="Arial"/>
          <w:lang w:eastAsia="es-ES" w:bidi="en-US"/>
        </w:rPr>
        <w:t xml:space="preserve">El </w:t>
      </w:r>
      <w:r w:rsidR="00C77B3F" w:rsidRPr="00022ECD">
        <w:rPr>
          <w:rFonts w:cs="Arial"/>
          <w:i/>
          <w:iCs/>
          <w:lang w:eastAsia="es-ES" w:bidi="en-US"/>
        </w:rPr>
        <w:t>dataframe</w:t>
      </w:r>
      <w:r w:rsidR="00C77B3F" w:rsidRPr="00022ECD">
        <w:rPr>
          <w:rFonts w:cs="Arial"/>
          <w:lang w:eastAsia="es-ES" w:bidi="en-US"/>
        </w:rPr>
        <w:t xml:space="preserve"> que lee los datos desde </w:t>
      </w:r>
      <w:r w:rsidR="00A6752E" w:rsidRPr="00022ECD">
        <w:rPr>
          <w:rFonts w:cs="Arial"/>
          <w:lang w:eastAsia="es-ES" w:bidi="en-US"/>
        </w:rPr>
        <w:t>K</w:t>
      </w:r>
      <w:r w:rsidR="00C77B3F" w:rsidRPr="00022ECD">
        <w:rPr>
          <w:rFonts w:cs="Arial"/>
          <w:lang w:eastAsia="es-ES" w:bidi="en-US"/>
        </w:rPr>
        <w:t>afka corresponde a un conjunto de bytes de información</w:t>
      </w:r>
      <w:r w:rsidR="00A6752E" w:rsidRPr="00022ECD">
        <w:rPr>
          <w:rFonts w:cs="Arial"/>
          <w:lang w:eastAsia="es-ES" w:bidi="en-US"/>
        </w:rPr>
        <w:t xml:space="preserve">; </w:t>
      </w:r>
      <w:r w:rsidR="00C77B3F" w:rsidRPr="00022ECD">
        <w:rPr>
          <w:rFonts w:cs="Arial"/>
          <w:lang w:eastAsia="es-ES" w:bidi="en-US"/>
        </w:rPr>
        <w:t xml:space="preserve">dentro de estos se encuentra el campo </w:t>
      </w:r>
      <w:r w:rsidR="00A6752E" w:rsidRPr="00022ECD">
        <w:rPr>
          <w:rFonts w:cs="Arial"/>
          <w:lang w:eastAsia="es-ES" w:bidi="en-US"/>
        </w:rPr>
        <w:t>“</w:t>
      </w:r>
      <w:r w:rsidR="00C77B3F" w:rsidRPr="00022ECD">
        <w:rPr>
          <w:rFonts w:cs="Arial"/>
          <w:lang w:eastAsia="es-ES" w:bidi="en-US"/>
        </w:rPr>
        <w:t>value</w:t>
      </w:r>
      <w:r w:rsidR="00A6752E" w:rsidRPr="00022ECD">
        <w:rPr>
          <w:rFonts w:cs="Arial"/>
          <w:lang w:eastAsia="es-ES" w:bidi="en-US"/>
        </w:rPr>
        <w:t>”</w:t>
      </w:r>
      <w:r w:rsidR="00C77B3F" w:rsidRPr="00022ECD">
        <w:rPr>
          <w:rFonts w:cs="Arial"/>
          <w:lang w:eastAsia="es-ES" w:bidi="en-US"/>
        </w:rPr>
        <w:t xml:space="preserve">, que guarda en </w:t>
      </w:r>
      <w:r w:rsidR="00A6752E" w:rsidRPr="00022ECD">
        <w:rPr>
          <w:rFonts w:cs="Arial"/>
          <w:lang w:eastAsia="es-ES" w:bidi="en-US"/>
        </w:rPr>
        <w:t xml:space="preserve">una cadena de texto </w:t>
      </w:r>
      <w:r w:rsidR="004235A9" w:rsidRPr="00022ECD">
        <w:rPr>
          <w:rFonts w:cs="Arial"/>
          <w:lang w:eastAsia="es-ES" w:bidi="en-US"/>
        </w:rPr>
        <w:t>con</w:t>
      </w:r>
      <w:r w:rsidR="00A6752E" w:rsidRPr="00022ECD">
        <w:rPr>
          <w:rFonts w:cs="Arial"/>
          <w:lang w:eastAsia="es-ES" w:bidi="en-US"/>
        </w:rPr>
        <w:t xml:space="preserve"> f</w:t>
      </w:r>
      <w:r w:rsidR="00C77B3F" w:rsidRPr="00022ECD">
        <w:rPr>
          <w:rFonts w:cs="Arial"/>
          <w:lang w:eastAsia="es-ES" w:bidi="en-US"/>
        </w:rPr>
        <w:t>ormato json los datos generados por el productor de Kafk</w:t>
      </w:r>
      <w:r w:rsidR="00A6752E" w:rsidRPr="00022ECD">
        <w:rPr>
          <w:rFonts w:cs="Arial"/>
          <w:lang w:eastAsia="es-ES" w:bidi="en-US"/>
        </w:rPr>
        <w:t xml:space="preserve">a, para su extracción se define un objeto tipo </w:t>
      </w:r>
      <w:r w:rsidR="00A6752E" w:rsidRPr="00022ECD">
        <w:rPr>
          <w:rFonts w:cs="Arial"/>
          <w:i/>
          <w:iCs/>
          <w:lang w:eastAsia="es-ES" w:bidi="en-US"/>
        </w:rPr>
        <w:t xml:space="preserve">StructType </w:t>
      </w:r>
      <w:r w:rsidR="00A6752E" w:rsidRPr="00022ECD">
        <w:rPr>
          <w:rFonts w:cs="Arial"/>
          <w:lang w:eastAsia="es-ES" w:bidi="en-US"/>
        </w:rPr>
        <w:t xml:space="preserve"> con la estructura de campos relativos al tópico y su mapeo dentro de un nuevo</w:t>
      </w:r>
      <w:r w:rsidR="00A6752E" w:rsidRPr="00022ECD">
        <w:rPr>
          <w:rFonts w:cs="Arial"/>
          <w:i/>
          <w:iCs/>
          <w:lang w:eastAsia="es-ES" w:bidi="en-US"/>
        </w:rPr>
        <w:t xml:space="preserve"> dataframe</w:t>
      </w:r>
      <w:r w:rsidR="00A6752E" w:rsidRPr="00022ECD">
        <w:rPr>
          <w:rFonts w:cs="Arial"/>
          <w:lang w:eastAsia="es-ES" w:bidi="en-US"/>
        </w:rPr>
        <w:t>.</w:t>
      </w:r>
    </w:p>
    <w:p w14:paraId="531095ED" w14:textId="63CB621C" w:rsidR="00FE0064" w:rsidRPr="00FE0064" w:rsidRDefault="00FE0064" w:rsidP="00FE0064">
      <w:pPr>
        <w:spacing w:after="0"/>
        <w:ind w:left="708"/>
        <w:rPr>
          <w:rFonts w:ascii="Consolas" w:hAnsi="Consolas"/>
          <w:sz w:val="20"/>
          <w:szCs w:val="20"/>
          <w:lang w:eastAsia="es-ES" w:bidi="en-US"/>
        </w:rPr>
      </w:pPr>
      <w:r>
        <w:rPr>
          <w:rFonts w:cs="Arial"/>
          <w:lang w:eastAsia="es-ES" w:bidi="en-US"/>
        </w:rPr>
        <w:t xml:space="preserve">   </w:t>
      </w:r>
      <w:r w:rsidRPr="00FE0064">
        <w:rPr>
          <w:rFonts w:ascii="Consolas" w:hAnsi="Consolas"/>
          <w:sz w:val="20"/>
          <w:szCs w:val="20"/>
          <w:lang w:eastAsia="es-ES" w:bidi="en-US"/>
        </w:rPr>
        <w:t>esquema=StructType([\</w:t>
      </w:r>
    </w:p>
    <w:p w14:paraId="3E54884E"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StructField("ANIO", StringType()),\</w:t>
      </w:r>
    </w:p>
    <w:p w14:paraId="4BFDDEB1"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StructField("MES", StringType()),\</w:t>
      </w:r>
    </w:p>
    <w:p w14:paraId="65551BA4"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StructField("PROVINCIA", StringType()),\</w:t>
      </w:r>
    </w:p>
    <w:p w14:paraId="0D125FA3"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StructField("CANTON", StringType()),\</w:t>
      </w:r>
    </w:p>
    <w:p w14:paraId="14EBA9C3"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StructField("CODIGO_SECTOR_N1", StringType()),\</w:t>
      </w:r>
    </w:p>
    <w:p w14:paraId="2FDC6480"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StructField("VENTAS_NETAS_12", DoubleType()) ,\</w:t>
      </w:r>
    </w:p>
    <w:p w14:paraId="350840FE"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StructField("VENTAS_NETAS_0", DoubleType()) ,\</w:t>
      </w:r>
    </w:p>
    <w:p w14:paraId="18B2167C"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StructField("EXPORTACIONES", DoubleType()) ,\</w:t>
      </w:r>
    </w:p>
    <w:p w14:paraId="03154E18"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StructField("COMPRAS_NETAS_12", DoubleType()) ,\</w:t>
      </w:r>
    </w:p>
    <w:p w14:paraId="6361A74A"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StructField("COMPRAS_NETAS_0", DoubleType()) ,\</w:t>
      </w:r>
    </w:p>
    <w:p w14:paraId="345BA10C"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StructField("IMPORTACIONES", DoubleType()) ,\</w:t>
      </w:r>
    </w:p>
    <w:p w14:paraId="3A3E07B3"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StructField("COMPRAS_RISE", DoubleType()) ,\</w:t>
      </w:r>
    </w:p>
    <w:p w14:paraId="78BA3CA9"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lastRenderedPageBreak/>
        <w:tab/>
        <w:t xml:space="preserve">  StructField("TOTAL_COMPRAS", DoubleType()) ,\</w:t>
      </w:r>
    </w:p>
    <w:p w14:paraId="74898FA7" w14:textId="38B4B0DC"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StructField("TOTAL_VENTAS", DoubleType())])</w:t>
      </w:r>
    </w:p>
    <w:p w14:paraId="5C58E856"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parsedDF = Declaraciones_StreamingDF\</w:t>
      </w:r>
    </w:p>
    <w:p w14:paraId="59D6100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.select("value")\</w:t>
      </w:r>
    </w:p>
    <w:p w14:paraId="0431756C"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.withColumn("value", F.col("value").cast(StringType()))\</w:t>
      </w:r>
    </w:p>
    <w:p w14:paraId="78726F6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.withColumn("parejas", F.from_json(F.col("value"), esquema))\</w:t>
      </w:r>
    </w:p>
    <w:p w14:paraId="59287A9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.withColumn("ANIO", F.col("parejas.ANIO"))\</w:t>
      </w:r>
    </w:p>
    <w:p w14:paraId="00F4BBD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.withColumn("MES", F.col("parejas.MES"))\</w:t>
      </w:r>
    </w:p>
    <w:p w14:paraId="47D7FD87"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.withColumn("PROVINCIA", F.col("parejas.PROVINCIA"))\</w:t>
      </w:r>
    </w:p>
    <w:p w14:paraId="442601A1"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.withColumn("CANTON", F.col("parejas.CANTON"))\</w:t>
      </w:r>
    </w:p>
    <w:p w14:paraId="01195DC6" w14:textId="37463A7B" w:rsidR="00FE0064" w:rsidRPr="00FE0064" w:rsidRDefault="00FE0064" w:rsidP="00FE0064">
      <w:pPr>
        <w:spacing w:after="0"/>
        <w:ind w:left="2124"/>
        <w:rPr>
          <w:rFonts w:ascii="Consolas" w:hAnsi="Consolas"/>
          <w:sz w:val="20"/>
          <w:szCs w:val="20"/>
          <w:lang w:eastAsia="es-ES" w:bidi="en-US"/>
        </w:rPr>
      </w:pPr>
      <w:r w:rsidRPr="00FE0064">
        <w:rPr>
          <w:rFonts w:ascii="Consolas" w:hAnsi="Consolas"/>
          <w:sz w:val="20"/>
          <w:szCs w:val="20"/>
          <w:lang w:eastAsia="es-ES" w:bidi="en-US"/>
        </w:rPr>
        <w:t xml:space="preserve">.withColumn("CODIGO_SECTOR_N1", </w:t>
      </w:r>
      <w:r>
        <w:rPr>
          <w:rFonts w:ascii="Consolas" w:hAnsi="Consolas"/>
          <w:sz w:val="20"/>
          <w:szCs w:val="20"/>
          <w:lang w:eastAsia="es-ES" w:bidi="en-US"/>
        </w:rPr>
        <w:t xml:space="preserve">   </w:t>
      </w:r>
      <w:r w:rsidRPr="00FE0064">
        <w:rPr>
          <w:rFonts w:ascii="Consolas" w:hAnsi="Consolas"/>
          <w:sz w:val="20"/>
          <w:szCs w:val="20"/>
          <w:lang w:eastAsia="es-ES" w:bidi="en-US"/>
        </w:rPr>
        <w:t>F.col("parejas.CODIGO_SECTOR_N1"))\</w:t>
      </w:r>
    </w:p>
    <w:p w14:paraId="452F3811" w14:textId="244F09BE"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.withColumn("VENTAS_NETAS_12", F.col("parejas.VENTAS_NETAS_12"))\</w:t>
      </w:r>
    </w:p>
    <w:p w14:paraId="3F86B46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.withColumn("VENTAS_NETAS_0", F.col("parejas.VENTAS_NETAS_0"))\</w:t>
      </w:r>
    </w:p>
    <w:p w14:paraId="2DC48D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.withColumn("EXPORTACIONES", F.col("parejas.EXPORTACIONES"))\</w:t>
      </w:r>
    </w:p>
    <w:p w14:paraId="68678C38" w14:textId="0419EB07"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 xml:space="preserve">.withColumn("COMPRAS_NETAS_12", </w:t>
      </w:r>
      <w:r>
        <w:rPr>
          <w:rFonts w:ascii="Consolas" w:hAnsi="Consolas"/>
          <w:sz w:val="20"/>
          <w:szCs w:val="20"/>
          <w:lang w:eastAsia="es-ES" w:bidi="en-US"/>
        </w:rPr>
        <w:t xml:space="preserve">      </w:t>
      </w:r>
      <w:r w:rsidRPr="00FE0064">
        <w:rPr>
          <w:rFonts w:ascii="Consolas" w:hAnsi="Consolas"/>
          <w:sz w:val="20"/>
          <w:szCs w:val="20"/>
          <w:lang w:eastAsia="es-ES" w:bidi="en-US"/>
        </w:rPr>
        <w:t>F.col("parejas.COMPRAS_NETAS_12"))\</w:t>
      </w:r>
    </w:p>
    <w:p w14:paraId="677B40FE" w14:textId="3D4946C5"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.withColumn("COMPRAS_NETAS_0", F.col("parejas.COMPRAS_NETAS_0"))\</w:t>
      </w:r>
    </w:p>
    <w:p w14:paraId="7E794BC0"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.withColumn("IMPORTACIONES", F.col("parejas.IMPORTACIONES"))\</w:t>
      </w:r>
    </w:p>
    <w:p w14:paraId="0E5C12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.withColumn("COMPRAS_RISE", F.col("parejas.COMPRAS_RISE"))\</w:t>
      </w:r>
    </w:p>
    <w:p w14:paraId="7D30BF9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.withColumn("TOTAL_COMPRAS", F.col("parejas.TOTAL_COMPRAS"))\</w:t>
      </w:r>
    </w:p>
    <w:p w14:paraId="20241945" w14:textId="52344114" w:rsidR="008E7C12"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.withColumn("TOTAL_VENTAS", F.col("parejas.TOTAL_VENTAS"))</w:t>
      </w:r>
    </w:p>
    <w:p w14:paraId="7794532F" w14:textId="77777777" w:rsidR="00FE0064" w:rsidRDefault="00FE0064" w:rsidP="00022ECD">
      <w:pPr>
        <w:rPr>
          <w:rFonts w:cs="Arial"/>
          <w:lang w:eastAsia="es-ES" w:bidi="en-US"/>
        </w:rPr>
      </w:pPr>
    </w:p>
    <w:p w14:paraId="73476E06" w14:textId="2660DCAC" w:rsidR="00A304A6" w:rsidRPr="00022ECD" w:rsidRDefault="00022ECD" w:rsidP="00022ECD">
      <w:pPr>
        <w:rPr>
          <w:rFonts w:cs="Arial"/>
          <w:lang w:eastAsia="es-ES" w:bidi="en-US"/>
        </w:rPr>
      </w:pPr>
      <w:r w:rsidRPr="00022ECD">
        <w:rPr>
          <w:rFonts w:cs="Arial"/>
          <w:b/>
          <w:lang w:eastAsia="es-ES" w:bidi="en-US"/>
        </w:rPr>
        <w:t>Interacción con ElasticSearch:</w:t>
      </w:r>
      <w:r w:rsidRPr="00022ECD">
        <w:rPr>
          <w:rFonts w:cs="Arial"/>
          <w:lang w:eastAsia="es-ES" w:bidi="en-US"/>
        </w:rPr>
        <w:t xml:space="preserve"> </w:t>
      </w:r>
      <w:r w:rsidR="00A6752E" w:rsidRPr="00022ECD">
        <w:rPr>
          <w:rFonts w:cs="Arial"/>
          <w:lang w:eastAsia="es-ES" w:bidi="en-US"/>
        </w:rPr>
        <w:t xml:space="preserve">Con </w:t>
      </w:r>
      <w:r w:rsidR="00844615" w:rsidRPr="00022ECD">
        <w:rPr>
          <w:rFonts w:cs="Arial"/>
          <w:lang w:eastAsia="es-ES" w:bidi="en-US"/>
        </w:rPr>
        <w:t>el</w:t>
      </w:r>
      <w:r w:rsidR="00A6752E" w:rsidRPr="00022ECD">
        <w:rPr>
          <w:rFonts w:cs="Arial"/>
          <w:lang w:eastAsia="es-ES" w:bidi="en-US"/>
        </w:rPr>
        <w:t xml:space="preserve"> </w:t>
      </w:r>
      <w:r w:rsidR="00A6752E" w:rsidRPr="00022ECD">
        <w:rPr>
          <w:rFonts w:cs="Arial"/>
          <w:i/>
          <w:iCs/>
          <w:lang w:eastAsia="es-ES" w:bidi="en-US"/>
        </w:rPr>
        <w:t>dataframe</w:t>
      </w:r>
      <w:r w:rsidR="00844615" w:rsidRPr="00022ECD">
        <w:rPr>
          <w:rFonts w:cs="Arial"/>
          <w:i/>
          <w:iCs/>
          <w:lang w:eastAsia="es-ES" w:bidi="en-US"/>
        </w:rPr>
        <w:t xml:space="preserve"> </w:t>
      </w:r>
      <w:r w:rsidR="00844615" w:rsidRPr="00022ECD">
        <w:rPr>
          <w:rFonts w:cs="Arial"/>
          <w:lang w:eastAsia="es-ES" w:bidi="en-US"/>
        </w:rPr>
        <w:t xml:space="preserve"> resultante</w:t>
      </w:r>
      <w:r w:rsidR="00A304A6" w:rsidRPr="00022ECD">
        <w:rPr>
          <w:rFonts w:cs="Arial"/>
          <w:i/>
          <w:iCs/>
          <w:lang w:eastAsia="es-ES" w:bidi="en-US"/>
        </w:rPr>
        <w:t xml:space="preserve">, </w:t>
      </w:r>
      <w:r w:rsidR="00A304A6" w:rsidRPr="00022ECD">
        <w:rPr>
          <w:rFonts w:cs="Arial"/>
          <w:lang w:eastAsia="es-ES" w:bidi="en-US"/>
        </w:rPr>
        <w:t xml:space="preserve"> con una estructura definida de filas y columnas (campos), se aplica algunas operaciones de lectura y escritura sobre la base de datos de ElasticSearch, a fin de </w:t>
      </w:r>
      <w:r w:rsidR="002865E6" w:rsidRPr="00022ECD">
        <w:rPr>
          <w:rFonts w:cs="Arial"/>
          <w:lang w:eastAsia="es-ES" w:bidi="en-US"/>
        </w:rPr>
        <w:t>que los datos provenientes</w:t>
      </w:r>
      <w:r w:rsidR="00A304A6" w:rsidRPr="00022ECD">
        <w:rPr>
          <w:rFonts w:cs="Arial"/>
          <w:lang w:eastAsia="es-ES" w:bidi="en-US"/>
        </w:rPr>
        <w:t xml:space="preserve"> de Kafka sea</w:t>
      </w:r>
      <w:r w:rsidR="002865E6" w:rsidRPr="00022ECD">
        <w:rPr>
          <w:rFonts w:cs="Arial"/>
          <w:lang w:eastAsia="es-ES" w:bidi="en-US"/>
        </w:rPr>
        <w:t>n</w:t>
      </w:r>
      <w:r w:rsidR="00A304A6" w:rsidRPr="00022ECD">
        <w:rPr>
          <w:rFonts w:cs="Arial"/>
          <w:lang w:eastAsia="es-ES" w:bidi="en-US"/>
        </w:rPr>
        <w:t xml:space="preserve"> consolidado</w:t>
      </w:r>
      <w:r w:rsidR="002865E6" w:rsidRPr="00022ECD">
        <w:rPr>
          <w:rFonts w:cs="Arial"/>
          <w:lang w:eastAsia="es-ES" w:bidi="en-US"/>
        </w:rPr>
        <w:t>s</w:t>
      </w:r>
      <w:r w:rsidR="00A304A6" w:rsidRPr="00022ECD">
        <w:rPr>
          <w:rFonts w:cs="Arial"/>
          <w:lang w:eastAsia="es-ES" w:bidi="en-US"/>
        </w:rPr>
        <w:t xml:space="preserve"> con la información ya existente; para ello se define una función  llamada </w:t>
      </w:r>
      <w:r w:rsidR="00A304A6" w:rsidRPr="00022ECD">
        <w:rPr>
          <w:rFonts w:cs="Arial"/>
          <w:b/>
          <w:lang w:eastAsia="es-ES" w:bidi="en-US"/>
        </w:rPr>
        <w:t>CONEXION_ELASTIC</w:t>
      </w:r>
      <w:r w:rsidR="00A304A6" w:rsidRPr="00022ECD">
        <w:rPr>
          <w:rFonts w:cs="Arial"/>
          <w:lang w:eastAsia="es-ES" w:bidi="en-US"/>
        </w:rPr>
        <w:t xml:space="preserve"> que se invoca a través de procesos </w:t>
      </w:r>
      <w:r w:rsidR="00844615" w:rsidRPr="00022ECD">
        <w:rPr>
          <w:rFonts w:cs="Arial"/>
          <w:lang w:eastAsia="es-ES" w:bidi="en-US"/>
        </w:rPr>
        <w:t xml:space="preserve">en </w:t>
      </w:r>
      <w:r w:rsidR="00A304A6" w:rsidRPr="00022ECD">
        <w:rPr>
          <w:rFonts w:cs="Arial"/>
          <w:i/>
          <w:iCs/>
          <w:lang w:eastAsia="es-ES" w:bidi="en-US"/>
        </w:rPr>
        <w:t>microbatch</w:t>
      </w:r>
      <w:r w:rsidR="00844615" w:rsidRPr="00022ECD">
        <w:rPr>
          <w:rFonts w:cs="Arial"/>
          <w:i/>
          <w:iCs/>
          <w:lang w:eastAsia="es-ES" w:bidi="en-US"/>
        </w:rPr>
        <w:t xml:space="preserve"> </w:t>
      </w:r>
      <w:r w:rsidR="00844615" w:rsidRPr="00022ECD">
        <w:rPr>
          <w:rFonts w:cs="Arial"/>
          <w:lang w:eastAsia="es-ES" w:bidi="en-US"/>
        </w:rPr>
        <w:t xml:space="preserve">mediante la sentencia foreachbatch. Esta sentencia resulta de suma utilidad ya que permite aplicar cierta lógica sobre datos entrantes en modo </w:t>
      </w:r>
      <w:r w:rsidR="00844615" w:rsidRPr="00022ECD">
        <w:rPr>
          <w:rFonts w:cs="Arial"/>
          <w:i/>
          <w:iCs/>
          <w:lang w:eastAsia="es-ES" w:bidi="en-US"/>
        </w:rPr>
        <w:t>streaming</w:t>
      </w:r>
      <w:r w:rsidR="002865E6" w:rsidRPr="00022ECD">
        <w:rPr>
          <w:rFonts w:cs="Arial"/>
          <w:i/>
          <w:iCs/>
          <w:lang w:eastAsia="es-ES" w:bidi="en-US"/>
        </w:rPr>
        <w:t xml:space="preserve">; </w:t>
      </w:r>
      <w:r w:rsidR="002865E6" w:rsidRPr="00022ECD">
        <w:rPr>
          <w:rFonts w:cs="Arial"/>
          <w:lang w:eastAsia="es-ES" w:bidi="en-US"/>
        </w:rPr>
        <w:t xml:space="preserve">para este proyecto se </w:t>
      </w:r>
      <w:r w:rsidR="004235A9" w:rsidRPr="00022ECD">
        <w:rPr>
          <w:rFonts w:cs="Arial"/>
          <w:lang w:eastAsia="es-ES" w:bidi="en-US"/>
        </w:rPr>
        <w:t>genera</w:t>
      </w:r>
      <w:r w:rsidR="002865E6" w:rsidRPr="00022ECD">
        <w:rPr>
          <w:rFonts w:cs="Arial"/>
          <w:lang w:eastAsia="es-ES" w:bidi="en-US"/>
        </w:rPr>
        <w:t xml:space="preserve"> algunas transformaciones y operaciones dml sobre la base de datos sobre los datos entrantes en un periodo de </w:t>
      </w:r>
      <w:r w:rsidR="00C573A9">
        <w:rPr>
          <w:rFonts w:cs="Arial"/>
          <w:lang w:eastAsia="es-ES" w:bidi="en-US"/>
        </w:rPr>
        <w:t>30</w:t>
      </w:r>
      <w:r w:rsidR="002865E6" w:rsidRPr="00022ECD">
        <w:rPr>
          <w:rFonts w:cs="Arial"/>
          <w:lang w:eastAsia="es-ES" w:bidi="en-US"/>
        </w:rPr>
        <w:t xml:space="preserve"> segundos.</w:t>
      </w:r>
    </w:p>
    <w:p w14:paraId="591C0124" w14:textId="59155060" w:rsidR="00C77B3F" w:rsidRPr="00FE0064" w:rsidRDefault="00A304A6" w:rsidP="00844615">
      <w:pPr>
        <w:spacing w:after="0" w:line="300" w:lineRule="atLeast"/>
        <w:ind w:left="708"/>
        <w:jc w:val="left"/>
        <w:rPr>
          <w:rFonts w:ascii="Consolas" w:hAnsi="Consolas" w:cs="Arial"/>
          <w:lang w:val="en-US" w:eastAsia="es-ES" w:bidi="en-US"/>
        </w:rPr>
      </w:pPr>
      <w:r w:rsidRPr="002865E6">
        <w:rPr>
          <w:rFonts w:cs="Arial"/>
          <w:i/>
          <w:iCs/>
          <w:lang w:eastAsia="es-ES" w:bidi="en-US"/>
        </w:rPr>
        <w:t xml:space="preserve"> </w:t>
      </w:r>
      <w:r w:rsidR="00844615" w:rsidRPr="00FE0064">
        <w:rPr>
          <w:rFonts w:ascii="Consolas" w:eastAsia="Times New Roman" w:hAnsi="Consolas" w:cs="Segoe UI"/>
          <w:sz w:val="20"/>
          <w:szCs w:val="20"/>
          <w:lang w:val="en-US"/>
        </w:rPr>
        <w:t>escritura</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parsedDF</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writeStream</w:t>
      </w:r>
      <w:r w:rsidR="00844615" w:rsidRPr="00FE0064">
        <w:rPr>
          <w:rFonts w:ascii="Consolas" w:eastAsia="Times New Roman" w:hAnsi="Consolas" w:cs="Segoe UI"/>
          <w:color w:val="24292F"/>
          <w:sz w:val="20"/>
          <w:szCs w:val="20"/>
          <w:lang w:val="en-US"/>
        </w:rPr>
        <w:t>.foreachBatch(CONEXION_ELASTIC).trigger(</w:t>
      </w:r>
      <w:r w:rsidR="00844615" w:rsidRPr="00FE0064">
        <w:rPr>
          <w:rFonts w:ascii="Consolas" w:eastAsia="Times New Roman" w:hAnsi="Consolas" w:cs="Segoe UI"/>
          <w:sz w:val="20"/>
          <w:szCs w:val="20"/>
          <w:lang w:val="en-US"/>
        </w:rPr>
        <w:t>processingTime</w:t>
      </w:r>
      <w:r w:rsidR="00844615" w:rsidRPr="00FE0064">
        <w:rPr>
          <w:rFonts w:ascii="Consolas" w:eastAsia="Times New Roman" w:hAnsi="Consolas" w:cs="Segoe UI"/>
          <w:color w:val="24292F"/>
          <w:sz w:val="20"/>
          <w:szCs w:val="20"/>
          <w:lang w:val="en-US"/>
        </w:rPr>
        <w:t>='</w:t>
      </w:r>
      <w:r w:rsidR="0018782C">
        <w:rPr>
          <w:rFonts w:ascii="Consolas" w:eastAsia="Times New Roman" w:hAnsi="Consolas" w:cs="Segoe UI"/>
          <w:color w:val="24292F"/>
          <w:sz w:val="20"/>
          <w:szCs w:val="20"/>
          <w:lang w:val="en-US"/>
        </w:rPr>
        <w:t>3</w:t>
      </w:r>
      <w:r w:rsidR="00844615" w:rsidRPr="00FE0064">
        <w:rPr>
          <w:rFonts w:ascii="Consolas" w:eastAsia="Times New Roman" w:hAnsi="Consolas" w:cs="Segoe UI"/>
          <w:color w:val="24292F"/>
          <w:sz w:val="20"/>
          <w:szCs w:val="20"/>
          <w:lang w:val="en-US"/>
        </w:rPr>
        <w:t>0 seconds').start()</w:t>
      </w:r>
    </w:p>
    <w:p w14:paraId="39091B38" w14:textId="7E1D985C" w:rsidR="002865E6" w:rsidRDefault="002865E6" w:rsidP="008E7C12">
      <w:pPr>
        <w:rPr>
          <w:rFonts w:ascii="Consolas" w:hAnsi="Consolas"/>
          <w:sz w:val="20"/>
          <w:szCs w:val="20"/>
          <w:lang w:val="en-US" w:eastAsia="es-ES" w:bidi="en-US"/>
        </w:rPr>
      </w:pPr>
    </w:p>
    <w:p w14:paraId="506AEED1" w14:textId="3B57789E" w:rsidR="002865E6" w:rsidRDefault="002865E6" w:rsidP="008E7C12">
      <w:pPr>
        <w:rPr>
          <w:rFonts w:cs="Arial"/>
          <w:lang w:eastAsia="es-ES" w:bidi="en-US"/>
        </w:rPr>
      </w:pPr>
      <w:r>
        <w:rPr>
          <w:rFonts w:cs="Arial"/>
          <w:lang w:eastAsia="es-ES" w:bidi="en-US"/>
        </w:rPr>
        <w:lastRenderedPageBreak/>
        <w:t xml:space="preserve">La función </w:t>
      </w:r>
      <w:r w:rsidRPr="004235A9">
        <w:rPr>
          <w:rFonts w:cs="Arial"/>
          <w:b/>
          <w:lang w:eastAsia="es-ES" w:bidi="en-US"/>
        </w:rPr>
        <w:t>CONEXIÓN_ELASTIC</w:t>
      </w:r>
      <w:r>
        <w:rPr>
          <w:rFonts w:cs="Arial"/>
          <w:lang w:eastAsia="es-ES" w:bidi="en-US"/>
        </w:rPr>
        <w:t xml:space="preserve"> ejecuta las siguientes instrucciones:</w:t>
      </w:r>
    </w:p>
    <w:p w14:paraId="78268A26" w14:textId="0DB78ADC" w:rsidR="00022ECD" w:rsidRPr="00022ECD" w:rsidRDefault="002865E6" w:rsidP="00EF4B32">
      <w:pPr>
        <w:pStyle w:val="Prrafodelista"/>
        <w:numPr>
          <w:ilvl w:val="0"/>
          <w:numId w:val="44"/>
        </w:numPr>
        <w:spacing w:line="360" w:lineRule="auto"/>
        <w:jc w:val="both"/>
        <w:rPr>
          <w:rFonts w:ascii="Consolas" w:hAnsi="Consolas"/>
          <w:sz w:val="20"/>
          <w:szCs w:val="20"/>
          <w:lang w:eastAsia="es-ES" w:bidi="en-US"/>
        </w:rPr>
      </w:pPr>
      <w:r w:rsidRPr="00877A90">
        <w:rPr>
          <w:rFonts w:cs="Arial"/>
          <w:b/>
          <w:lang w:eastAsia="es-ES" w:bidi="en-US"/>
        </w:rPr>
        <w:t xml:space="preserve">Agrupamiento del conjunto de datos </w:t>
      </w:r>
      <w:r w:rsidR="002D5D20" w:rsidRPr="00877A90">
        <w:rPr>
          <w:rFonts w:cs="Arial"/>
          <w:b/>
          <w:lang w:eastAsia="es-ES" w:bidi="en-US"/>
        </w:rPr>
        <w:t>ingestados</w:t>
      </w:r>
      <w:r w:rsidR="002D5D20" w:rsidRPr="00022ECD">
        <w:rPr>
          <w:rFonts w:cs="Arial"/>
          <w:lang w:eastAsia="es-ES" w:bidi="en-US"/>
        </w:rPr>
        <w:t xml:space="preserve"> en los últimos 60 segundos por aquellas variables categóricas de los datos de declaraciones y la suma de aquellas variables cuantitativas.</w:t>
      </w:r>
    </w:p>
    <w:p w14:paraId="70344342" w14:textId="6F804F76"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datos_entrantes=df.select("ANIO","MES","PROVINCIA","CANTON",\</w:t>
      </w:r>
    </w:p>
    <w:p w14:paraId="69CC8307" w14:textId="26BF627B" w:rsidR="002D5D20" w:rsidRPr="002D5D20" w:rsidRDefault="002D5D20" w:rsidP="002D5D20">
      <w:pPr>
        <w:spacing w:after="0"/>
        <w:ind w:left="708"/>
        <w:rPr>
          <w:rFonts w:ascii="Consolas" w:hAnsi="Consolas"/>
          <w:sz w:val="20"/>
          <w:szCs w:val="20"/>
          <w:lang w:eastAsia="es-ES" w:bidi="en-US"/>
        </w:rPr>
      </w:pPr>
      <w:r>
        <w:rPr>
          <w:rFonts w:ascii="Consolas" w:hAnsi="Consolas"/>
          <w:sz w:val="20"/>
          <w:szCs w:val="20"/>
          <w:lang w:eastAsia="es-ES" w:bidi="en-US"/>
        </w:rPr>
        <w:t xml:space="preserve"> </w:t>
      </w:r>
      <w:r w:rsidRPr="002D5D20">
        <w:rPr>
          <w:rFonts w:ascii="Consolas" w:hAnsi="Consolas"/>
          <w:sz w:val="20"/>
          <w:szCs w:val="20"/>
          <w:lang w:eastAsia="es-ES" w:bidi="en-US"/>
        </w:rPr>
        <w:t xml:space="preserve">"CODIGO_SECTOR_N1",'VENTAS_NETAS_12','VENTAS_NETAS_0',\                            </w:t>
      </w:r>
      <w:r>
        <w:rPr>
          <w:rFonts w:ascii="Consolas" w:hAnsi="Consolas"/>
          <w:sz w:val="20"/>
          <w:szCs w:val="20"/>
          <w:lang w:eastAsia="es-ES" w:bidi="en-US"/>
        </w:rPr>
        <w:t xml:space="preserve">  </w:t>
      </w:r>
      <w:r w:rsidRPr="002D5D20">
        <w:rPr>
          <w:rFonts w:ascii="Consolas" w:hAnsi="Consolas"/>
          <w:sz w:val="20"/>
          <w:szCs w:val="20"/>
          <w:lang w:eastAsia="es-ES" w:bidi="en-US"/>
        </w:rPr>
        <w:t>'EXPORTACIONES','COMPRAS_NETAS_12','COMPRAS_NETAS_0',\</w:t>
      </w:r>
      <w:r>
        <w:rPr>
          <w:rFonts w:ascii="Consolas" w:hAnsi="Consolas"/>
          <w:sz w:val="20"/>
          <w:szCs w:val="20"/>
          <w:lang w:eastAsia="es-ES" w:bidi="en-US"/>
        </w:rPr>
        <w:tab/>
      </w:r>
      <w:r w:rsidRPr="002D5D20">
        <w:rPr>
          <w:rFonts w:ascii="Consolas" w:hAnsi="Consolas"/>
          <w:sz w:val="20"/>
          <w:szCs w:val="20"/>
          <w:lang w:eastAsia="es-ES" w:bidi="en-US"/>
        </w:rPr>
        <w:t xml:space="preserve">                             'IMPORTACIONES','COMPRAS_RISE','TOTAL_COMPRAS','TOTAL_VENTAS')\</w:t>
      </w:r>
    </w:p>
    <w:p w14:paraId="65CB9FF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.groupBy("ANIO","MES","PROVINCIA","CANTON","CODIGO_SECTOR_N1")\</w:t>
      </w:r>
    </w:p>
    <w:p w14:paraId="4FC5EE86"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.agg(F.sum("VENTAS_NETAS_12").alias("VENTAS_NETAS_12"),\</w:t>
      </w:r>
    </w:p>
    <w:p w14:paraId="775C724D"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F.sum("VENTAS_NETAS_0").alias("VENTAS_NETAS_0"),\</w:t>
      </w:r>
    </w:p>
    <w:p w14:paraId="3099FC32"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F.sum("EXPORTACIONES").alias("EXPORTACIONES"),\</w:t>
      </w:r>
    </w:p>
    <w:p w14:paraId="1E6CC65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F.sum("COMPRAS_NETAS_12").alias("COMPRAS_NETAS_12"),\</w:t>
      </w:r>
    </w:p>
    <w:p w14:paraId="4E017F3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F.sum("COMPRAS_NETAS_0").alias("COMPRAS_NETAS_0"),\</w:t>
      </w:r>
    </w:p>
    <w:p w14:paraId="2A7B81F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F.sum("IMPORTACIONES").alias("IMPORTACIONES"),\</w:t>
      </w:r>
    </w:p>
    <w:p w14:paraId="5F356753"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F.sum("COMPRAS_RISE").alias("COMPRAS_RISE"),\</w:t>
      </w:r>
    </w:p>
    <w:p w14:paraId="1EC9B46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F.sum("TOTAL_COMPRAS").alias("TOTAL_COMPRAS"),\</w:t>
      </w:r>
    </w:p>
    <w:p w14:paraId="4049A50E" w14:textId="3B1A46FB" w:rsid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F.sum("TOTAL_VENTAS").alias("TOTAL_VENTAS"))</w:t>
      </w:r>
    </w:p>
    <w:p w14:paraId="3D49A8D4" w14:textId="31326985" w:rsidR="002D5D20" w:rsidRPr="002D5D20" w:rsidRDefault="002D5D20" w:rsidP="0087738C">
      <w:pPr>
        <w:rPr>
          <w:rFonts w:ascii="Consolas" w:hAnsi="Consolas"/>
          <w:sz w:val="20"/>
          <w:szCs w:val="20"/>
          <w:lang w:eastAsia="es-ES" w:bidi="en-US"/>
        </w:rPr>
      </w:pPr>
    </w:p>
    <w:p w14:paraId="5CDF8ED2" w14:textId="6958C883" w:rsidR="00922C84" w:rsidRDefault="002D5D20" w:rsidP="00EF4B32">
      <w:pPr>
        <w:pStyle w:val="Prrafodelista"/>
        <w:numPr>
          <w:ilvl w:val="0"/>
          <w:numId w:val="37"/>
        </w:numPr>
        <w:spacing w:line="360" w:lineRule="auto"/>
        <w:jc w:val="both"/>
        <w:rPr>
          <w:rFonts w:cs="Arial"/>
          <w:lang w:eastAsia="es-ES" w:bidi="en-US"/>
        </w:rPr>
      </w:pPr>
      <w:r w:rsidRPr="00877A90">
        <w:rPr>
          <w:rFonts w:cs="Arial"/>
          <w:b/>
          <w:lang w:eastAsia="es-ES" w:bidi="en-US"/>
        </w:rPr>
        <w:t>Lectura de los datos almacenados en</w:t>
      </w:r>
      <w:r w:rsidR="0087738C" w:rsidRPr="00877A90">
        <w:rPr>
          <w:rFonts w:cs="Arial"/>
          <w:b/>
          <w:lang w:eastAsia="es-ES" w:bidi="en-US"/>
        </w:rPr>
        <w:t xml:space="preserve"> el índice declaraciones_2022</w:t>
      </w:r>
      <w:r w:rsidR="0087738C">
        <w:rPr>
          <w:rFonts w:cs="Arial"/>
          <w:lang w:eastAsia="es-ES" w:bidi="en-US"/>
        </w:rPr>
        <w:t xml:space="preserve"> de </w:t>
      </w:r>
      <w:r w:rsidRPr="00C47E58">
        <w:rPr>
          <w:rFonts w:cs="Arial"/>
          <w:lang w:eastAsia="es-ES" w:bidi="en-US"/>
        </w:rPr>
        <w:t xml:space="preserve"> ElasticSearch</w:t>
      </w:r>
      <w:r w:rsidR="00877A90">
        <w:rPr>
          <w:rFonts w:cs="Arial"/>
          <w:lang w:eastAsia="es-ES" w:bidi="en-US"/>
        </w:rPr>
        <w:t xml:space="preserve"> , y </w:t>
      </w:r>
      <w:r w:rsidR="0087738C">
        <w:rPr>
          <w:rFonts w:cs="Arial"/>
          <w:lang w:eastAsia="es-ES" w:bidi="en-US"/>
        </w:rPr>
        <w:t xml:space="preserve">su posterior transformación para la consolidación con la data entrante de Kafka. </w:t>
      </w:r>
    </w:p>
    <w:p w14:paraId="45534BE7" w14:textId="77777777" w:rsidR="00022ECD" w:rsidRPr="00022ECD" w:rsidRDefault="0042267F" w:rsidP="00022ECD">
      <w:pPr>
        <w:pStyle w:val="Prrafodelista"/>
        <w:ind w:left="708"/>
        <w:rPr>
          <w:rFonts w:ascii="Consolas" w:hAnsi="Consolas"/>
          <w:sz w:val="20"/>
          <w:szCs w:val="20"/>
          <w:lang w:eastAsia="es-ES" w:bidi="en-US"/>
        </w:rPr>
      </w:pPr>
      <w:r w:rsidRPr="0042267F">
        <w:rPr>
          <w:rFonts w:ascii="Consolas" w:hAnsi="Consolas"/>
          <w:sz w:val="20"/>
          <w:szCs w:val="20"/>
          <w:lang w:eastAsia="es-ES" w:bidi="en-US"/>
        </w:rPr>
        <w:t xml:space="preserve">  </w:t>
      </w:r>
      <w:r w:rsidR="00022ECD" w:rsidRPr="00022ECD">
        <w:rPr>
          <w:rFonts w:ascii="Consolas" w:hAnsi="Consolas"/>
          <w:sz w:val="20"/>
          <w:szCs w:val="20"/>
          <w:lang w:eastAsia="es-ES" w:bidi="en-US"/>
        </w:rPr>
        <w:t>es_lectura = {"es.nodes" : "192.168.1.52","es.port" : "9200","es.resource" : "declaraciones_2022","es.read.metadata": "true" }</w:t>
      </w:r>
    </w:p>
    <w:p w14:paraId="2793A779" w14:textId="77777777" w:rsidR="00022ECD" w:rsidRPr="00022ECD" w:rsidRDefault="00022ECD" w:rsidP="00022ECD">
      <w:pPr>
        <w:pStyle w:val="Prrafodelista"/>
        <w:ind w:left="708"/>
        <w:rPr>
          <w:rFonts w:ascii="Consolas" w:hAnsi="Consolas"/>
          <w:sz w:val="20"/>
          <w:szCs w:val="20"/>
          <w:lang w:eastAsia="es-ES" w:bidi="en-US"/>
        </w:rPr>
      </w:pPr>
      <w:r w:rsidRPr="00022ECD">
        <w:rPr>
          <w:rFonts w:ascii="Consolas" w:hAnsi="Consolas"/>
          <w:sz w:val="20"/>
          <w:szCs w:val="20"/>
          <w:lang w:eastAsia="es-ES" w:bidi="en-US"/>
        </w:rPr>
        <w:t xml:space="preserve">    declaraciones=    spark.read.format("org.elasticsearch.spark.sql")\.</w:t>
      </w:r>
    </w:p>
    <w:p w14:paraId="668C9C87"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options(**es_lectura).load()</w:t>
      </w:r>
    </w:p>
    <w:p w14:paraId="3B5DE380"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declaraciones=declaraciones.withColumn("ANIO1",F.col("ANIO"))\</w:t>
      </w:r>
    </w:p>
    <w:p w14:paraId="1BED7407" w14:textId="103E3533"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.withColumn("MES1",F.col("MES"))\</w:t>
      </w:r>
    </w:p>
    <w:p w14:paraId="7F88F1CD" w14:textId="3FB0A37C"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.withColumn("PROVINCIA1",F.col("PROVINCIA"))\</w:t>
      </w:r>
    </w:p>
    <w:p w14:paraId="43B14DB1" w14:textId="2A41594F"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.withColumn("CANTON1",F.col("CANTON"))\</w:t>
      </w:r>
    </w:p>
    <w:p w14:paraId="03FE61D6" w14:textId="38AAA084"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.withColumn("CODIGO_SECTOR_N11",F.col("CODIGO_SECTOR_N1"))\</w:t>
      </w:r>
    </w:p>
    <w:p w14:paraId="17ECDA5A" w14:textId="504DD9A0"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.withColumn("VENTAS_NETAS_121",F.col("VENTAS_NETAS_12")\</w:t>
      </w:r>
    </w:p>
    <w:p w14:paraId="50FBFCBF" w14:textId="4C6D4B41" w:rsidR="00022ECD" w:rsidRPr="00022ECD" w:rsidRDefault="00022ECD" w:rsidP="00022ECD">
      <w:pPr>
        <w:spacing w:after="0"/>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0496548C" w14:textId="77777777" w:rsidR="00022ECD" w:rsidRDefault="00022ECD" w:rsidP="00022ECD">
      <w:pPr>
        <w:spacing w:after="0"/>
        <w:ind w:firstLine="708"/>
        <w:rPr>
          <w:rFonts w:ascii="Consolas" w:hAnsi="Consolas"/>
          <w:sz w:val="20"/>
          <w:szCs w:val="20"/>
          <w:lang w:eastAsia="es-ES" w:bidi="en-US"/>
        </w:rPr>
      </w:pPr>
      <w:r>
        <w:rPr>
          <w:rFonts w:ascii="Consolas" w:hAnsi="Consolas"/>
          <w:sz w:val="20"/>
          <w:szCs w:val="20"/>
          <w:lang w:eastAsia="es-ES" w:bidi="en-US"/>
        </w:rPr>
        <w:t xml:space="preserve">   </w:t>
      </w:r>
      <w:r w:rsidRPr="00022ECD">
        <w:rPr>
          <w:rFonts w:ascii="Consolas" w:hAnsi="Consolas"/>
          <w:sz w:val="20"/>
          <w:szCs w:val="20"/>
          <w:lang w:eastAsia="es-ES" w:bidi="en-US"/>
        </w:rPr>
        <w:t xml:space="preserve">   .withColumn("VENTAS_NETAS_01",F.col("VENTAS_NETAS_0")</w:t>
      </w:r>
      <w:r>
        <w:rPr>
          <w:rFonts w:ascii="Consolas" w:hAnsi="Consolas"/>
          <w:sz w:val="20"/>
          <w:szCs w:val="20"/>
          <w:lang w:eastAsia="es-ES" w:bidi="en-US"/>
        </w:rPr>
        <w:t>\</w:t>
      </w:r>
    </w:p>
    <w:p w14:paraId="6E1C1974" w14:textId="60FDD30C" w:rsidR="00022ECD" w:rsidRPr="00022ECD" w:rsidRDefault="00022ECD" w:rsidP="00022ECD">
      <w:pPr>
        <w:spacing w:after="0"/>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7EC0AB10" w14:textId="7944A607"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.withColumn("EXPORTACIONES1",F.col("EXPORTACIONES")</w:t>
      </w:r>
      <w:r>
        <w:rPr>
          <w:rFonts w:ascii="Consolas" w:hAnsi="Consolas"/>
          <w:sz w:val="20"/>
          <w:szCs w:val="20"/>
          <w:lang w:eastAsia="es-ES" w:bidi="en-US"/>
        </w:rPr>
        <w:t>\</w:t>
      </w:r>
    </w:p>
    <w:p w14:paraId="33AA5F41" w14:textId="77777777" w:rsidR="00022ECD" w:rsidRDefault="00022ECD" w:rsidP="00022ECD">
      <w:pPr>
        <w:spacing w:after="0"/>
        <w:ind w:left="1416"/>
        <w:rPr>
          <w:rFonts w:ascii="Consolas" w:hAnsi="Consolas"/>
          <w:sz w:val="20"/>
          <w:szCs w:val="20"/>
          <w:lang w:eastAsia="es-ES" w:bidi="en-US"/>
        </w:rPr>
      </w:pPr>
      <w:r w:rsidRPr="00022ECD">
        <w:rPr>
          <w:rFonts w:ascii="Consolas" w:hAnsi="Consolas"/>
          <w:sz w:val="20"/>
          <w:szCs w:val="20"/>
          <w:lang w:eastAsia="es-ES" w:bidi="en-US"/>
        </w:rPr>
        <w:lastRenderedPageBreak/>
        <w:t xml:space="preserve">.cast(DoubleType()))\     </w:t>
      </w:r>
      <w:r>
        <w:rPr>
          <w:rFonts w:ascii="Consolas" w:hAnsi="Consolas"/>
          <w:sz w:val="20"/>
          <w:szCs w:val="20"/>
          <w:lang w:eastAsia="es-ES" w:bidi="en-US"/>
        </w:rPr>
        <w:t xml:space="preserve">      </w:t>
      </w:r>
      <w:r w:rsidRPr="00022ECD">
        <w:rPr>
          <w:rFonts w:ascii="Consolas" w:hAnsi="Consolas"/>
          <w:sz w:val="20"/>
          <w:szCs w:val="20"/>
          <w:lang w:eastAsia="es-ES" w:bidi="en-US"/>
        </w:rPr>
        <w:t>.withColumn("COMPRAS_NETAS_121",F.col("COMPRAS_NETAS_12")\</w:t>
      </w:r>
    </w:p>
    <w:p w14:paraId="470970D3" w14:textId="4323135B" w:rsidR="00022ECD" w:rsidRPr="00022ECD" w:rsidRDefault="00022ECD" w:rsidP="00022ECD">
      <w:pPr>
        <w:spacing w:after="0"/>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5F137DCB" w14:textId="609FB2E0"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.withColumn("COMPRAS_NETAS_01",F.col("COMPRAS_NETAS_0")</w:t>
      </w:r>
      <w:r>
        <w:rPr>
          <w:rFonts w:ascii="Consolas" w:hAnsi="Consolas"/>
          <w:sz w:val="20"/>
          <w:szCs w:val="20"/>
          <w:lang w:eastAsia="es-ES" w:bidi="en-US"/>
        </w:rPr>
        <w:t>\</w:t>
      </w:r>
    </w:p>
    <w:p w14:paraId="503A27E4" w14:textId="71AB98D8" w:rsidR="00022ECD" w:rsidRPr="00022ECD" w:rsidRDefault="00022ECD" w:rsidP="00022ECD">
      <w:pPr>
        <w:spacing w:after="0"/>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19320F66" w14:textId="13028361" w:rsidR="00022ECD" w:rsidRDefault="00022ECD" w:rsidP="00022ECD">
      <w:pPr>
        <w:spacing w:after="0"/>
        <w:ind w:firstLine="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 xml:space="preserve"> </w:t>
      </w:r>
      <w:r w:rsidRPr="00022ECD">
        <w:rPr>
          <w:rFonts w:ascii="Consolas" w:hAnsi="Consolas"/>
          <w:sz w:val="20"/>
          <w:szCs w:val="20"/>
          <w:lang w:eastAsia="es-ES" w:bidi="en-US"/>
        </w:rPr>
        <w:t xml:space="preserve">  .withColumn("IMPORTACIONES1",F.col("IMPORTACIONES")</w:t>
      </w:r>
      <w:r>
        <w:rPr>
          <w:rFonts w:ascii="Consolas" w:hAnsi="Consolas"/>
          <w:sz w:val="20"/>
          <w:szCs w:val="20"/>
          <w:lang w:eastAsia="es-ES" w:bidi="en-US"/>
        </w:rPr>
        <w:t>\</w:t>
      </w:r>
    </w:p>
    <w:p w14:paraId="62193C7A" w14:textId="7E22D428" w:rsidR="00022ECD" w:rsidRPr="00022ECD" w:rsidRDefault="00022ECD" w:rsidP="00022ECD">
      <w:pPr>
        <w:spacing w:after="0"/>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7AE380C5"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.withColumn("COMPRAS_RISE1",F.col("COMPRAS_RISE")</w:t>
      </w:r>
      <w:r>
        <w:rPr>
          <w:rFonts w:ascii="Consolas" w:hAnsi="Consolas"/>
          <w:sz w:val="20"/>
          <w:szCs w:val="20"/>
          <w:lang w:eastAsia="es-ES" w:bidi="en-US"/>
        </w:rPr>
        <w:t>\</w:t>
      </w:r>
    </w:p>
    <w:p w14:paraId="7D320EAD" w14:textId="0813CE71" w:rsidR="00022ECD" w:rsidRP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208B9706"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.withColumn("TOTAL_COMPRAS1",F.col("TOTAL_COMPRAS")</w:t>
      </w:r>
      <w:r>
        <w:rPr>
          <w:rFonts w:ascii="Consolas" w:hAnsi="Consolas"/>
          <w:sz w:val="20"/>
          <w:szCs w:val="20"/>
          <w:lang w:eastAsia="es-ES" w:bidi="en-US"/>
        </w:rPr>
        <w:t>\</w:t>
      </w:r>
    </w:p>
    <w:p w14:paraId="0469F471" w14:textId="769A8274" w:rsidR="00022ECD" w:rsidRP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.cast(DoubleType()))\</w:t>
      </w:r>
    </w:p>
    <w:p w14:paraId="2A3EE3F5"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.withColumn("TOTAL_VENTAS1",F.col("TOTAL_VENTAS")</w:t>
      </w:r>
      <w:r>
        <w:rPr>
          <w:rFonts w:ascii="Consolas" w:hAnsi="Consolas"/>
          <w:sz w:val="20"/>
          <w:szCs w:val="20"/>
          <w:lang w:eastAsia="es-ES" w:bidi="en-US"/>
        </w:rPr>
        <w:t>\</w:t>
      </w:r>
    </w:p>
    <w:p w14:paraId="5B375B77" w14:textId="7A1CE91B" w:rsidR="00022ECD" w:rsidRPr="00022ECD" w:rsidRDefault="00022ECD" w:rsidP="00022ECD">
      <w:pPr>
        <w:pStyle w:val="Prrafodelista"/>
        <w:spacing w:after="0" w:line="360" w:lineRule="auto"/>
        <w:ind w:left="1416"/>
        <w:rPr>
          <w:rFonts w:ascii="Consolas" w:hAnsi="Consolas"/>
          <w:sz w:val="20"/>
          <w:szCs w:val="20"/>
          <w:lang w:eastAsia="es-ES" w:bidi="en-US"/>
        </w:rPr>
      </w:pPr>
      <w:r w:rsidRPr="00022ECD">
        <w:rPr>
          <w:rFonts w:ascii="Consolas" w:hAnsi="Consolas"/>
          <w:sz w:val="20"/>
          <w:szCs w:val="20"/>
          <w:lang w:eastAsia="es-ES" w:bidi="en-US"/>
        </w:rPr>
        <w:t>.cast(DoubleType()))\      .select("ANIO1","MES1","PROVINCIA1","CANTON1","CODIGO_SECTOR_N11","VENTAS_NETAS_121","VENTAS_NETAS_01",\                 "EXPORTACIONES1","COMPRAS_NETAS_121","COMPRAS_NETAS_01","IMPORTACIONES1","COMPRAS_RISE1",\</w:t>
      </w:r>
    </w:p>
    <w:p w14:paraId="25F5AD35" w14:textId="4275D8A0" w:rsidR="002865E6" w:rsidRDefault="00022ECD" w:rsidP="00022ECD">
      <w:pPr>
        <w:pStyle w:val="Prrafodelista"/>
        <w:spacing w:after="0" w:line="360" w:lineRule="auto"/>
        <w:ind w:left="708"/>
        <w:jc w:val="both"/>
        <w:rPr>
          <w:rFonts w:ascii="Consolas" w:hAnsi="Consolas"/>
          <w:sz w:val="20"/>
          <w:szCs w:val="20"/>
          <w:lang w:eastAsia="es-ES" w:bidi="en-US"/>
        </w:rPr>
      </w:pPr>
      <w:r>
        <w:rPr>
          <w:rFonts w:ascii="Consolas" w:hAnsi="Consolas"/>
          <w:sz w:val="20"/>
          <w:szCs w:val="20"/>
          <w:lang w:eastAsia="es-ES" w:bidi="en-US"/>
        </w:rPr>
        <w:t xml:space="preserve">      </w:t>
      </w:r>
      <w:r w:rsidRPr="00022ECD">
        <w:rPr>
          <w:rFonts w:ascii="Consolas" w:hAnsi="Consolas"/>
          <w:sz w:val="20"/>
          <w:szCs w:val="20"/>
          <w:lang w:eastAsia="es-ES" w:bidi="en-US"/>
        </w:rPr>
        <w:t>"TOTAL_COMPRAS1","TOTAL_VENTAS1","_metadata._id")</w:t>
      </w:r>
    </w:p>
    <w:p w14:paraId="281D0B1F" w14:textId="77777777" w:rsidR="00022ECD" w:rsidRDefault="00022ECD" w:rsidP="00022ECD">
      <w:pPr>
        <w:pStyle w:val="Prrafodelista"/>
        <w:spacing w:line="360" w:lineRule="auto"/>
        <w:ind w:left="708"/>
        <w:jc w:val="both"/>
        <w:rPr>
          <w:rFonts w:ascii="Consolas" w:hAnsi="Consolas"/>
          <w:sz w:val="20"/>
          <w:szCs w:val="20"/>
          <w:lang w:eastAsia="es-ES" w:bidi="en-US"/>
        </w:rPr>
      </w:pPr>
    </w:p>
    <w:p w14:paraId="41E33355" w14:textId="77777777" w:rsidR="00022ECD" w:rsidRDefault="00E327BA" w:rsidP="00022ECD">
      <w:pPr>
        <w:rPr>
          <w:rFonts w:cs="Arial"/>
          <w:lang w:eastAsia="es-ES" w:bidi="en-US"/>
        </w:rPr>
      </w:pPr>
      <w:r>
        <w:rPr>
          <w:rFonts w:cs="Arial"/>
          <w:lang w:eastAsia="es-ES" w:bidi="en-US"/>
        </w:rPr>
        <w:t>Con los datos entrantes de Kafka y la lectura del índice de declaraciones de ElasticSearch</w:t>
      </w:r>
      <w:r w:rsidR="008D26DD">
        <w:rPr>
          <w:rFonts w:cs="Arial"/>
          <w:lang w:eastAsia="es-ES" w:bidi="en-US"/>
        </w:rPr>
        <w:t xml:space="preserve"> se genera una consolidación de ambas fuentes a través de dos operaciones de escritura</w:t>
      </w:r>
      <w:r w:rsidR="0026185F">
        <w:rPr>
          <w:rFonts w:cs="Arial"/>
          <w:lang w:eastAsia="es-ES" w:bidi="en-US"/>
        </w:rPr>
        <w:t xml:space="preserve"> sobre la base de datos</w:t>
      </w:r>
      <w:r w:rsidR="008D26DD">
        <w:rPr>
          <w:rFonts w:cs="Arial"/>
          <w:lang w:eastAsia="es-ES" w:bidi="en-US"/>
        </w:rPr>
        <w:t xml:space="preserve">: </w:t>
      </w:r>
      <w:r w:rsidR="0026185F">
        <w:rPr>
          <w:rFonts w:cs="Arial"/>
          <w:lang w:eastAsia="es-ES" w:bidi="en-US"/>
        </w:rPr>
        <w:t>la</w:t>
      </w:r>
      <w:r w:rsidR="008D26DD">
        <w:rPr>
          <w:rFonts w:cs="Arial"/>
          <w:lang w:eastAsia="es-ES" w:bidi="en-US"/>
        </w:rPr>
        <w:t xml:space="preserve"> operación </w:t>
      </w:r>
      <w:r w:rsidR="008D26DD" w:rsidRPr="008D26DD">
        <w:rPr>
          <w:rFonts w:cs="Arial"/>
          <w:i/>
          <w:iCs/>
          <w:lang w:eastAsia="es-ES" w:bidi="en-US"/>
        </w:rPr>
        <w:t>append</w:t>
      </w:r>
      <w:r w:rsidR="008D26DD">
        <w:rPr>
          <w:rFonts w:cs="Arial"/>
          <w:i/>
          <w:iCs/>
          <w:lang w:eastAsia="es-ES" w:bidi="en-US"/>
        </w:rPr>
        <w:t xml:space="preserve"> </w:t>
      </w:r>
      <w:r w:rsidR="008D26DD">
        <w:rPr>
          <w:rFonts w:cs="Arial"/>
          <w:lang w:eastAsia="es-ES" w:bidi="en-US"/>
        </w:rPr>
        <w:t xml:space="preserve">para la inserción de registros cuyas variables categóricas sean nuevas en la base de datos; y la operación </w:t>
      </w:r>
      <w:r w:rsidR="008D26DD" w:rsidRPr="008D26DD">
        <w:rPr>
          <w:rFonts w:cs="Arial"/>
          <w:i/>
          <w:iCs/>
          <w:lang w:eastAsia="es-ES" w:bidi="en-US"/>
        </w:rPr>
        <w:t>update</w:t>
      </w:r>
      <w:r w:rsidR="008D26DD">
        <w:rPr>
          <w:rFonts w:cs="Arial"/>
          <w:i/>
          <w:iCs/>
          <w:lang w:eastAsia="es-ES" w:bidi="en-US"/>
        </w:rPr>
        <w:t xml:space="preserve">, </w:t>
      </w:r>
      <w:r w:rsidR="008D26DD">
        <w:rPr>
          <w:rFonts w:cs="Arial"/>
          <w:lang w:eastAsia="es-ES" w:bidi="en-US"/>
        </w:rPr>
        <w:t xml:space="preserve"> para en caso de que ya existan registros para un conjunto de variables categóricas, se proceda a sumar con los datos entrantes. </w:t>
      </w:r>
    </w:p>
    <w:p w14:paraId="64550D48" w14:textId="3F1063B1" w:rsidR="00502A71" w:rsidRPr="00C573A9" w:rsidRDefault="0026185F" w:rsidP="00EF4B32">
      <w:pPr>
        <w:pStyle w:val="Prrafodelista"/>
        <w:numPr>
          <w:ilvl w:val="0"/>
          <w:numId w:val="44"/>
        </w:numPr>
        <w:spacing w:line="360" w:lineRule="auto"/>
        <w:jc w:val="both"/>
        <w:rPr>
          <w:rFonts w:cs="Arial"/>
          <w:b/>
          <w:bCs/>
          <w:lang w:eastAsia="es-ES" w:bidi="en-US"/>
        </w:rPr>
      </w:pPr>
      <w:r w:rsidRPr="00022ECD">
        <w:rPr>
          <w:rFonts w:cs="Arial"/>
          <w:b/>
          <w:bCs/>
          <w:lang w:eastAsia="es-ES" w:bidi="en-US"/>
        </w:rPr>
        <w:t>Escritura de nuevos registros:</w:t>
      </w:r>
      <w:r w:rsidR="00502A71" w:rsidRPr="00022ECD">
        <w:rPr>
          <w:rFonts w:cs="Arial"/>
          <w:b/>
          <w:bCs/>
          <w:lang w:eastAsia="es-ES" w:bidi="en-US"/>
        </w:rPr>
        <w:t xml:space="preserve"> </w:t>
      </w:r>
      <w:r w:rsidR="00502A71" w:rsidRPr="00022ECD">
        <w:rPr>
          <w:rFonts w:cs="Arial"/>
          <w:lang w:eastAsia="es-ES" w:bidi="en-US"/>
        </w:rPr>
        <w:t xml:space="preserve">Se realiza un </w:t>
      </w:r>
      <w:r w:rsidR="00502A71" w:rsidRPr="00022ECD">
        <w:rPr>
          <w:rFonts w:cs="Arial"/>
          <w:i/>
          <w:iCs/>
          <w:lang w:eastAsia="es-ES" w:bidi="en-US"/>
        </w:rPr>
        <w:t>join</w:t>
      </w:r>
      <w:r w:rsidR="00502A71" w:rsidRPr="00022ECD">
        <w:rPr>
          <w:rFonts w:cs="Arial"/>
          <w:lang w:eastAsia="es-ES" w:bidi="en-US"/>
        </w:rPr>
        <w:t xml:space="preserve"> tipo </w:t>
      </w:r>
      <w:r w:rsidR="00502A71" w:rsidRPr="00022ECD">
        <w:rPr>
          <w:rFonts w:cs="Arial"/>
          <w:i/>
          <w:iCs/>
          <w:lang w:eastAsia="es-ES" w:bidi="en-US"/>
        </w:rPr>
        <w:t>left_anti</w:t>
      </w:r>
      <w:r w:rsidR="00502A71" w:rsidRPr="00022ECD">
        <w:rPr>
          <w:rFonts w:cs="Arial"/>
          <w:lang w:eastAsia="es-ES" w:bidi="en-US"/>
        </w:rPr>
        <w:t xml:space="preserve"> entre los datos ingestados por Kafka y la </w:t>
      </w:r>
      <w:r w:rsidR="00502A71" w:rsidRPr="00347845">
        <w:rPr>
          <w:rFonts w:cs="Arial"/>
          <w:i/>
          <w:lang w:eastAsia="es-ES" w:bidi="en-US"/>
        </w:rPr>
        <w:t>data</w:t>
      </w:r>
      <w:r w:rsidR="00502A71" w:rsidRPr="00022ECD">
        <w:rPr>
          <w:rFonts w:cs="Arial"/>
          <w:lang w:eastAsia="es-ES" w:bidi="en-US"/>
        </w:rPr>
        <w:t xml:space="preserve"> de ElasticSearch, el resultado de esa juntura se define</w:t>
      </w:r>
      <w:r w:rsidR="00877A90">
        <w:rPr>
          <w:rFonts w:cs="Arial"/>
          <w:lang w:eastAsia="es-ES" w:bidi="en-US"/>
        </w:rPr>
        <w:t xml:space="preserve"> </w:t>
      </w:r>
      <w:r w:rsidR="00502A71" w:rsidRPr="00022ECD">
        <w:rPr>
          <w:rFonts w:cs="Arial"/>
          <w:lang w:eastAsia="es-ES" w:bidi="en-US"/>
        </w:rPr>
        <w:t>como datos no existentes en la base de datos y por lo</w:t>
      </w:r>
      <w:r w:rsidR="00AD3A09" w:rsidRPr="00022ECD">
        <w:rPr>
          <w:rFonts w:cs="Arial"/>
          <w:lang w:eastAsia="es-ES" w:bidi="en-US"/>
        </w:rPr>
        <w:t xml:space="preserve"> tanto</w:t>
      </w:r>
      <w:r w:rsidR="00502A71" w:rsidRPr="00022ECD">
        <w:rPr>
          <w:rFonts w:cs="Arial"/>
          <w:lang w:eastAsia="es-ES" w:bidi="en-US"/>
        </w:rPr>
        <w:t xml:space="preserve"> se insertan. La Figura </w:t>
      </w:r>
      <w:r w:rsidR="00877A90">
        <w:rPr>
          <w:rFonts w:cs="Arial"/>
          <w:lang w:eastAsia="es-ES" w:bidi="en-US"/>
        </w:rPr>
        <w:t>20</w:t>
      </w:r>
      <w:r w:rsidR="00E15A5E" w:rsidRPr="00022ECD">
        <w:rPr>
          <w:rFonts w:cs="Arial"/>
          <w:lang w:eastAsia="es-ES" w:bidi="en-US"/>
        </w:rPr>
        <w:t xml:space="preserve"> </w:t>
      </w:r>
      <w:r w:rsidR="00502A71" w:rsidRPr="00022ECD">
        <w:rPr>
          <w:rFonts w:cs="Arial"/>
          <w:lang w:eastAsia="es-ES" w:bidi="en-US"/>
        </w:rPr>
        <w:t xml:space="preserve">representa el tipo de juntura </w:t>
      </w:r>
      <w:r w:rsidR="00502A71" w:rsidRPr="00022ECD">
        <w:rPr>
          <w:rFonts w:cs="Arial"/>
          <w:i/>
          <w:iCs/>
          <w:lang w:eastAsia="es-ES" w:bidi="en-US"/>
        </w:rPr>
        <w:t>left_anti,</w:t>
      </w:r>
      <w:r w:rsidR="00502A71" w:rsidRPr="00022ECD">
        <w:rPr>
          <w:rFonts w:cs="Arial"/>
          <w:lang w:eastAsia="es-ES" w:bidi="en-US"/>
        </w:rPr>
        <w:t xml:space="preserve"> entendiéndose como aquellos registros que provienen de Kafka que no fueron encontrados en la base de datos a través de las variables</w:t>
      </w:r>
      <w:r w:rsidR="00E15A5E" w:rsidRPr="00022ECD">
        <w:rPr>
          <w:rFonts w:cs="Arial"/>
          <w:lang w:eastAsia="es-ES" w:bidi="en-US"/>
        </w:rPr>
        <w:t xml:space="preserve"> de juntura</w:t>
      </w:r>
      <w:r w:rsidR="00AD3A09" w:rsidRPr="00022ECD">
        <w:rPr>
          <w:rFonts w:cs="Arial"/>
          <w:lang w:eastAsia="es-ES" w:bidi="en-US"/>
        </w:rPr>
        <w:t>: AÑO, MES, PROVINCIA, CANTON, CODIGO_SECTOR_N1</w:t>
      </w:r>
      <w:r w:rsidR="00502A71" w:rsidRPr="00022ECD">
        <w:rPr>
          <w:rFonts w:cs="Arial"/>
          <w:lang w:eastAsia="es-ES" w:bidi="en-US"/>
        </w:rPr>
        <w:t>.</w:t>
      </w:r>
    </w:p>
    <w:p w14:paraId="72CD5E55" w14:textId="07F3F80F" w:rsidR="00C573A9" w:rsidRDefault="00C573A9" w:rsidP="00C573A9">
      <w:pPr>
        <w:rPr>
          <w:rFonts w:cs="Arial"/>
          <w:b/>
          <w:bCs/>
          <w:lang w:eastAsia="es-ES" w:bidi="en-US"/>
        </w:rPr>
      </w:pPr>
    </w:p>
    <w:p w14:paraId="35801604" w14:textId="370AEA81" w:rsidR="00C573A9" w:rsidRDefault="00C573A9" w:rsidP="00C573A9">
      <w:pPr>
        <w:rPr>
          <w:rFonts w:cs="Arial"/>
          <w:b/>
          <w:bCs/>
          <w:lang w:eastAsia="es-ES" w:bidi="en-US"/>
        </w:rPr>
      </w:pPr>
    </w:p>
    <w:p w14:paraId="38D31AF9" w14:textId="18C8DB85" w:rsidR="00C573A9" w:rsidRDefault="00C573A9" w:rsidP="00C573A9">
      <w:pPr>
        <w:rPr>
          <w:rFonts w:cs="Arial"/>
          <w:b/>
          <w:bCs/>
          <w:lang w:eastAsia="es-ES" w:bidi="en-US"/>
        </w:rPr>
      </w:pPr>
    </w:p>
    <w:p w14:paraId="6C9A29E5" w14:textId="77777777" w:rsidR="00C573A9" w:rsidRPr="00C573A9" w:rsidRDefault="00C573A9" w:rsidP="00C573A9">
      <w:pPr>
        <w:rPr>
          <w:rFonts w:cs="Arial"/>
          <w:b/>
          <w:bCs/>
          <w:lang w:eastAsia="es-ES" w:bidi="en-US"/>
        </w:rPr>
      </w:pPr>
    </w:p>
    <w:p w14:paraId="4AAA3F45" w14:textId="5E164B2B" w:rsidR="00AD3A09" w:rsidRPr="00877A90" w:rsidRDefault="00AD3A09" w:rsidP="00877A90">
      <w:pPr>
        <w:pStyle w:val="Descripcin"/>
        <w:rPr>
          <w:rFonts w:cs="Arial"/>
          <w:b/>
          <w:bCs/>
          <w:color w:val="auto"/>
          <w:lang w:val="es-EC" w:eastAsia="es-ES" w:bidi="en-US"/>
        </w:rPr>
      </w:pPr>
      <w:bookmarkStart w:id="251" w:name="_Toc105754867"/>
      <w:r w:rsidRPr="00877A90">
        <w:rPr>
          <w:color w:val="auto"/>
          <w:lang w:val="es-EC"/>
        </w:rPr>
        <w:lastRenderedPageBreak/>
        <w:t xml:space="preserve">Figura </w:t>
      </w:r>
      <w:r w:rsidRPr="00877A90">
        <w:rPr>
          <w:color w:val="auto"/>
        </w:rPr>
        <w:fldChar w:fldCharType="begin"/>
      </w:r>
      <w:r w:rsidRPr="00877A90">
        <w:rPr>
          <w:color w:val="auto"/>
          <w:lang w:val="es-EC"/>
        </w:rPr>
        <w:instrText xml:space="preserve"> SEQ Figura \* ARABIC </w:instrText>
      </w:r>
      <w:r w:rsidRPr="00877A90">
        <w:rPr>
          <w:color w:val="auto"/>
        </w:rPr>
        <w:fldChar w:fldCharType="separate"/>
      </w:r>
      <w:r w:rsidR="000E3D29">
        <w:rPr>
          <w:noProof/>
          <w:color w:val="auto"/>
          <w:lang w:val="es-EC"/>
        </w:rPr>
        <w:t>20</w:t>
      </w:r>
      <w:r w:rsidRPr="00877A90">
        <w:rPr>
          <w:color w:val="auto"/>
        </w:rPr>
        <w:fldChar w:fldCharType="end"/>
      </w:r>
      <w:r w:rsidRPr="00877A90">
        <w:rPr>
          <w:color w:val="auto"/>
          <w:lang w:val="es-EC"/>
        </w:rPr>
        <w:t xml:space="preserve">  Operación left_anti join</w:t>
      </w:r>
      <w:bookmarkEnd w:id="251"/>
      <w:r w:rsidR="009C7CA5" w:rsidRPr="00877A90">
        <w:rPr>
          <w:color w:val="auto"/>
          <w:lang w:val="es-EC"/>
        </w:rPr>
        <w:t xml:space="preserve"> </w:t>
      </w:r>
    </w:p>
    <w:p w14:paraId="5F83440C" w14:textId="370AA346" w:rsidR="00AD3A09" w:rsidRPr="003E3162" w:rsidRDefault="00AD3A09" w:rsidP="00AD3A09">
      <w:pPr>
        <w:rPr>
          <w:rFonts w:cs="Arial"/>
          <w:b/>
          <w:bCs/>
          <w:lang w:eastAsia="es-ES" w:bidi="en-US"/>
        </w:rPr>
      </w:pPr>
      <w:r>
        <w:rPr>
          <w:rFonts w:cs="Arial"/>
          <w:b/>
          <w:bCs/>
          <w:noProof/>
          <w:lang w:eastAsia="es-EC"/>
        </w:rPr>
        <mc:AlternateContent>
          <mc:Choice Requires="wpg">
            <w:drawing>
              <wp:anchor distT="0" distB="0" distL="114300" distR="114300" simplePos="0" relativeHeight="251692032" behindDoc="0" locked="0" layoutInCell="1" allowOverlap="1" wp14:anchorId="407000D3" wp14:editId="647054EC">
                <wp:simplePos x="0" y="0"/>
                <wp:positionH relativeFrom="column">
                  <wp:posOffset>1793875</wp:posOffset>
                </wp:positionH>
                <wp:positionV relativeFrom="paragraph">
                  <wp:posOffset>156210</wp:posOffset>
                </wp:positionV>
                <wp:extent cx="2368550" cy="1257300"/>
                <wp:effectExtent l="0" t="0" r="12700" b="19050"/>
                <wp:wrapNone/>
                <wp:docPr id="80" name="Grupo 80"/>
                <wp:cNvGraphicFramePr/>
                <a:graphic xmlns:a="http://schemas.openxmlformats.org/drawingml/2006/main">
                  <a:graphicData uri="http://schemas.microsoft.com/office/word/2010/wordprocessingGroup">
                    <wpg:wgp>
                      <wpg:cNvGrpSpPr/>
                      <wpg:grpSpPr>
                        <a:xfrm>
                          <a:off x="0" y="0"/>
                          <a:ext cx="2368550" cy="1257300"/>
                          <a:chOff x="0" y="0"/>
                          <a:chExt cx="2368550" cy="1257300"/>
                        </a:xfrm>
                      </wpg:grpSpPr>
                      <wps:wsp>
                        <wps:cNvPr id="72" name="Elipse 72"/>
                        <wps:cNvSpPr/>
                        <wps:spPr>
                          <a:xfrm>
                            <a:off x="0" y="19050"/>
                            <a:ext cx="1377950" cy="1238250"/>
                          </a:xfrm>
                          <a:prstGeom prst="ellipse">
                            <a:avLst/>
                          </a:prstGeom>
                          <a:gradFill>
                            <a:gsLst>
                              <a:gs pos="0">
                                <a:schemeClr val="accent1"/>
                              </a:gs>
                              <a:gs pos="89000">
                                <a:schemeClr val="accent1">
                                  <a:lumMod val="45000"/>
                                  <a:lumOff val="55000"/>
                                </a:schemeClr>
                              </a:gs>
                              <a:gs pos="100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FE16F1B" w14:textId="56A9F752" w:rsidR="00744922" w:rsidRDefault="00744922" w:rsidP="00AD3A09">
                              <w:pPr>
                                <w:jc w:val="center"/>
                              </w:pPr>
                              <w:r>
                                <w:t>KAFKA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Elipse 79"/>
                        <wps:cNvSpPr/>
                        <wps:spPr>
                          <a:xfrm>
                            <a:off x="990600" y="0"/>
                            <a:ext cx="1377950" cy="12382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91076" w14:textId="4CA0D342" w:rsidR="00744922" w:rsidRDefault="00744922" w:rsidP="00AD3A09">
                              <w:pPr>
                                <w:jc w:val="center"/>
                              </w:pPr>
                              <w:r>
                                <w:t>ELASTIC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000D3" id="Grupo 80" o:spid="_x0000_s1030" style="position:absolute;left:0;text-align:left;margin-left:141.25pt;margin-top:12.3pt;width:186.5pt;height:99pt;z-index:251692032" coordsize="2368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">
                <v:oval id="Elipse 72" o:spid="_x0000_s1031" style="position:absolute;top:190;width:13779;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" fillcolor="#4f81bd [3204]" strokecolor="#243f60 [1604]" strokeweight="2pt">
                  <v:fill color2="#cad9eb [980]" colors="0 #4f81bd;58327f #b0c6e1;1 #b0c6e1;1 #cad9eb" focus="100%" type="gradient"/>
                  <v:textbox>
                    <w:txbxContent>
                      <w:p w14:paraId="4FE16F1B" w14:textId="56A9F752" w:rsidR="00744922" w:rsidRDefault="00744922" w:rsidP="00AD3A09">
                        <w:pPr>
                          <w:jc w:val="center"/>
                        </w:pPr>
                        <w:r>
                          <w:t>KAFKA</w:t>
                        </w:r>
                      </w:p>
                    </w:txbxContent>
                  </v:textbox>
                </v:oval>
                <v:oval id="Elipse 79" o:spid="_x0000_s1032" style="position:absolute;left:9906;width:13779;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" fillcolor="white [3212]" strokecolor="#243f60 [1604]" strokeweight="2pt">
                  <v:textbox>
                    <w:txbxContent>
                      <w:p w14:paraId="01B91076" w14:textId="4CA0D342" w:rsidR="00744922" w:rsidRDefault="00744922" w:rsidP="00AD3A09">
                        <w:pPr>
                          <w:jc w:val="center"/>
                        </w:pPr>
                        <w:r>
                          <w:t>ELASTIC</w:t>
                        </w:r>
                      </w:p>
                    </w:txbxContent>
                  </v:textbox>
                </v:oval>
              </v:group>
            </w:pict>
          </mc:Fallback>
        </mc:AlternateContent>
      </w:r>
    </w:p>
    <w:p w14:paraId="06ADACDC" w14:textId="58CCD6D1" w:rsidR="00502A71" w:rsidRPr="003E3162" w:rsidRDefault="00502A71" w:rsidP="00502A71">
      <w:pPr>
        <w:rPr>
          <w:rFonts w:cs="Arial"/>
          <w:b/>
          <w:bCs/>
          <w:lang w:eastAsia="es-ES" w:bidi="en-US"/>
        </w:rPr>
      </w:pPr>
    </w:p>
    <w:p w14:paraId="43AEDDCD" w14:textId="7FA0E77F" w:rsidR="00502A71" w:rsidRPr="003E3162" w:rsidRDefault="00502A71" w:rsidP="00502A71">
      <w:pPr>
        <w:rPr>
          <w:rFonts w:cs="Arial"/>
          <w:b/>
          <w:bCs/>
          <w:lang w:eastAsia="es-ES" w:bidi="en-US"/>
        </w:rPr>
      </w:pPr>
    </w:p>
    <w:p w14:paraId="10D6EBB4" w14:textId="201D227F" w:rsidR="00502A71" w:rsidRPr="003E3162" w:rsidRDefault="00502A71" w:rsidP="00502A71">
      <w:pPr>
        <w:rPr>
          <w:rFonts w:cs="Arial"/>
          <w:b/>
          <w:bCs/>
          <w:lang w:eastAsia="es-ES" w:bidi="en-US"/>
        </w:rPr>
      </w:pPr>
    </w:p>
    <w:p w14:paraId="18C12E44" w14:textId="53EA29B2" w:rsidR="00502A71" w:rsidRPr="003E3162" w:rsidRDefault="00502A71" w:rsidP="00502A71">
      <w:pPr>
        <w:rPr>
          <w:rFonts w:cs="Arial"/>
          <w:b/>
          <w:bCs/>
          <w:lang w:eastAsia="es-ES" w:bidi="en-US"/>
        </w:rPr>
      </w:pPr>
    </w:p>
    <w:p w14:paraId="2705749D" w14:textId="642AFA60" w:rsidR="009C7CA5" w:rsidRPr="009C7CA5" w:rsidRDefault="009C7CA5" w:rsidP="00877A90">
      <w:pPr>
        <w:spacing w:after="0"/>
        <w:ind w:left="888" w:firstLine="2"/>
        <w:rPr>
          <w:rFonts w:ascii="Consolas" w:hAnsi="Consolas" w:cs="Arial"/>
          <w:sz w:val="20"/>
          <w:szCs w:val="20"/>
          <w:lang w:eastAsia="es-ES" w:bidi="en-US"/>
        </w:rPr>
      </w:pPr>
      <w:r w:rsidRPr="009C7CA5">
        <w:rPr>
          <w:rFonts w:ascii="Consolas" w:hAnsi="Consolas" w:cs="Arial"/>
          <w:sz w:val="20"/>
          <w:szCs w:val="20"/>
          <w:lang w:eastAsia="es-ES" w:bidi="en-US"/>
        </w:rPr>
        <w:t>datos_nuevos=datos_entrantes.join(declaraciones, (datos_entrantes.ANIO==declaraciones.ANIO1)\</w:t>
      </w:r>
    </w:p>
    <w:p w14:paraId="573C07BC" w14:textId="145985BC" w:rsidR="009C7CA5" w:rsidRPr="009C7CA5" w:rsidRDefault="009C7CA5" w:rsidP="00877A90">
      <w:pPr>
        <w:spacing w:after="0"/>
        <w:ind w:left="840"/>
        <w:rPr>
          <w:rFonts w:ascii="Consolas" w:hAnsi="Consolas" w:cs="Arial"/>
          <w:sz w:val="20"/>
          <w:szCs w:val="20"/>
          <w:lang w:eastAsia="es-ES" w:bidi="en-US"/>
        </w:rPr>
      </w:pPr>
      <w:r w:rsidRPr="009C7CA5">
        <w:rPr>
          <w:rFonts w:ascii="Consolas" w:hAnsi="Consolas" w:cs="Arial"/>
          <w:sz w:val="20"/>
          <w:szCs w:val="20"/>
          <w:lang w:eastAsia="es-ES" w:bidi="en-US"/>
        </w:rPr>
        <w:t>&amp; (datos_entrantes.MES==declaraciones.MES1)\</w:t>
      </w:r>
      <w:r>
        <w:rPr>
          <w:rFonts w:ascii="Consolas" w:hAnsi="Consolas" w:cs="Arial"/>
          <w:sz w:val="20"/>
          <w:szCs w:val="20"/>
          <w:lang w:eastAsia="es-ES" w:bidi="en-US"/>
        </w:rPr>
        <w:t xml:space="preserve">                                                                             </w:t>
      </w:r>
      <w:r w:rsidRPr="009C7CA5">
        <w:rPr>
          <w:rFonts w:ascii="Consolas" w:hAnsi="Consolas" w:cs="Arial"/>
          <w:sz w:val="20"/>
          <w:szCs w:val="20"/>
          <w:lang w:eastAsia="es-ES" w:bidi="en-US"/>
        </w:rPr>
        <w:t xml:space="preserve">                                      </w:t>
      </w:r>
      <w:r>
        <w:rPr>
          <w:rFonts w:ascii="Consolas" w:hAnsi="Consolas" w:cs="Arial"/>
          <w:sz w:val="20"/>
          <w:szCs w:val="20"/>
          <w:lang w:eastAsia="es-ES" w:bidi="en-US"/>
        </w:rPr>
        <w:t xml:space="preserve">  </w:t>
      </w:r>
      <w:r w:rsidRPr="009C7CA5">
        <w:rPr>
          <w:rFonts w:ascii="Consolas" w:hAnsi="Consolas" w:cs="Arial"/>
          <w:sz w:val="20"/>
          <w:szCs w:val="20"/>
          <w:lang w:eastAsia="es-ES" w:bidi="en-US"/>
        </w:rPr>
        <w:t>&amp;(datos_entrantes.PROVINCIA==declaraciones.PROVINCIA1)\                                   &amp;(datos_entrantes.CANTON==declaraciones.CANTON1)\                                      &amp;(datos_entrantes.CODIGO_SECTOR_N1==declaraciones.CODIGO_SECTOR_N11)\</w:t>
      </w:r>
    </w:p>
    <w:p w14:paraId="7DA0D150" w14:textId="236654DD" w:rsidR="009C7CA5" w:rsidRPr="009C7CA5" w:rsidRDefault="009C7CA5" w:rsidP="00877A90">
      <w:pPr>
        <w:spacing w:after="0"/>
        <w:ind w:left="840" w:firstLine="3740"/>
        <w:rPr>
          <w:rFonts w:ascii="Consolas" w:hAnsi="Consolas" w:cs="Arial"/>
          <w:sz w:val="20"/>
          <w:szCs w:val="20"/>
          <w:lang w:eastAsia="es-ES" w:bidi="en-US"/>
        </w:rPr>
      </w:pPr>
      <w:r w:rsidRPr="009C7CA5">
        <w:rPr>
          <w:rFonts w:ascii="Consolas" w:hAnsi="Consolas" w:cs="Arial"/>
          <w:sz w:val="20"/>
          <w:szCs w:val="20"/>
          <w:lang w:eastAsia="es-ES" w:bidi="en-US"/>
        </w:rPr>
        <w:t xml:space="preserve">, </w:t>
      </w:r>
      <w:r w:rsidRPr="00E15A5E">
        <w:rPr>
          <w:rFonts w:ascii="Consolas" w:hAnsi="Consolas" w:cs="Arial"/>
          <w:b/>
          <w:bCs/>
          <w:sz w:val="20"/>
          <w:szCs w:val="20"/>
          <w:lang w:eastAsia="es-ES" w:bidi="en-US"/>
        </w:rPr>
        <w:t>'left_anti'</w:t>
      </w:r>
      <w:r w:rsidRPr="009C7CA5">
        <w:rPr>
          <w:rFonts w:ascii="Consolas" w:hAnsi="Consolas" w:cs="Arial"/>
          <w:sz w:val="20"/>
          <w:szCs w:val="20"/>
          <w:lang w:eastAsia="es-ES" w:bidi="en-US"/>
        </w:rPr>
        <w:t>)\   .select('ANIO','MES','PROVINCIA','CANTON','CODIGO_SECTOR_N1','VENTAS_NETAS_12','VENTAS_NETAS_0','EXPORTACIONES',\            'COMPRAS_NETAS_12','COMPRAS_NETAS_0','IMPORTACIONES','COMPRAS_RISE','TOTAL_COMPRAS','TOTAL_VENTAS')</w:t>
      </w:r>
    </w:p>
    <w:p w14:paraId="1D8AE34D" w14:textId="2A3FF6B2" w:rsidR="009C7CA5" w:rsidRPr="009C7CA5" w:rsidRDefault="009C7CA5" w:rsidP="00877A90">
      <w:pPr>
        <w:spacing w:after="0"/>
        <w:ind w:left="180" w:firstLine="660"/>
        <w:rPr>
          <w:rFonts w:ascii="Consolas" w:hAnsi="Consolas" w:cs="Arial"/>
          <w:sz w:val="20"/>
          <w:szCs w:val="20"/>
          <w:lang w:eastAsia="es-ES" w:bidi="en-US"/>
        </w:rPr>
      </w:pPr>
      <w:r w:rsidRPr="009C7CA5">
        <w:rPr>
          <w:rFonts w:ascii="Consolas" w:hAnsi="Consolas" w:cs="Arial"/>
          <w:sz w:val="20"/>
          <w:szCs w:val="20"/>
          <w:lang w:eastAsia="es-ES" w:bidi="en-US"/>
        </w:rPr>
        <w:t>datos_nuevos.write.format("org.elasticsearch.spark.sql").mode('</w:t>
      </w:r>
      <w:r w:rsidRPr="00E15A5E">
        <w:rPr>
          <w:rFonts w:ascii="Consolas" w:hAnsi="Consolas" w:cs="Arial"/>
          <w:b/>
          <w:bCs/>
          <w:sz w:val="20"/>
          <w:szCs w:val="20"/>
          <w:lang w:eastAsia="es-ES" w:bidi="en-US"/>
        </w:rPr>
        <w:t>append</w:t>
      </w:r>
      <w:r w:rsidRPr="009C7CA5">
        <w:rPr>
          <w:rFonts w:ascii="Consolas" w:hAnsi="Consolas" w:cs="Arial"/>
          <w:sz w:val="20"/>
          <w:szCs w:val="20"/>
          <w:lang w:eastAsia="es-ES" w:bidi="en-US"/>
        </w:rPr>
        <w:t>') \</w:t>
      </w:r>
    </w:p>
    <w:p w14:paraId="743EB08D" w14:textId="77777777" w:rsidR="009C7CA5"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.option("es.nodes", "http://192.168.1.52:9200") \</w:t>
      </w:r>
    </w:p>
    <w:p w14:paraId="594E7BE9" w14:textId="2407F82D" w:rsidR="00AD3A09"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.save("declaraciones_2022")</w:t>
      </w:r>
    </w:p>
    <w:p w14:paraId="6EC47CDC" w14:textId="657882C4" w:rsidR="000E6B73" w:rsidRDefault="000E6B73" w:rsidP="000E6B73">
      <w:pPr>
        <w:rPr>
          <w:rFonts w:cs="Arial"/>
          <w:b/>
          <w:bCs/>
          <w:lang w:eastAsia="es-ES" w:bidi="en-US"/>
        </w:rPr>
      </w:pPr>
    </w:p>
    <w:p w14:paraId="5B3D961B" w14:textId="713E6791" w:rsidR="000E6B73" w:rsidRPr="00877A90" w:rsidRDefault="00E15A5E" w:rsidP="00EF4B32">
      <w:pPr>
        <w:pStyle w:val="Prrafodelista"/>
        <w:numPr>
          <w:ilvl w:val="0"/>
          <w:numId w:val="37"/>
        </w:numPr>
        <w:spacing w:line="360" w:lineRule="auto"/>
        <w:jc w:val="both"/>
        <w:rPr>
          <w:rFonts w:cs="Arial"/>
          <w:b/>
          <w:bCs/>
          <w:lang w:eastAsia="es-ES" w:bidi="en-US"/>
        </w:rPr>
      </w:pPr>
      <w:r w:rsidRPr="000E6B73">
        <w:rPr>
          <w:rFonts w:cs="Arial"/>
          <w:b/>
          <w:bCs/>
          <w:lang w:eastAsia="es-ES" w:bidi="en-US"/>
        </w:rPr>
        <w:t>Escritura de registros</w:t>
      </w:r>
      <w:r>
        <w:rPr>
          <w:rFonts w:cs="Arial"/>
          <w:b/>
          <w:bCs/>
          <w:lang w:eastAsia="es-ES" w:bidi="en-US"/>
        </w:rPr>
        <w:t xml:space="preserve"> existentes</w:t>
      </w:r>
      <w:r w:rsidRPr="000E6B73">
        <w:rPr>
          <w:rFonts w:cs="Arial"/>
          <w:b/>
          <w:bCs/>
          <w:lang w:eastAsia="es-ES" w:bidi="en-US"/>
        </w:rPr>
        <w:t>:</w:t>
      </w:r>
      <w:r>
        <w:rPr>
          <w:rFonts w:cs="Arial"/>
          <w:b/>
          <w:bCs/>
          <w:lang w:eastAsia="es-ES" w:bidi="en-US"/>
        </w:rPr>
        <w:t xml:space="preserve"> </w:t>
      </w:r>
      <w:r>
        <w:rPr>
          <w:rFonts w:cs="Arial"/>
          <w:lang w:eastAsia="es-ES" w:bidi="en-US"/>
        </w:rPr>
        <w:t xml:space="preserve"> Para ello se realiza un </w:t>
      </w:r>
      <w:r w:rsidRPr="00E15A5E">
        <w:rPr>
          <w:rFonts w:cs="Arial"/>
          <w:i/>
          <w:iCs/>
          <w:lang w:eastAsia="es-ES" w:bidi="en-US"/>
        </w:rPr>
        <w:t xml:space="preserve">inner </w:t>
      </w:r>
      <w:r w:rsidR="004235A9" w:rsidRPr="00E15A5E">
        <w:rPr>
          <w:rFonts w:cs="Arial"/>
          <w:i/>
          <w:iCs/>
          <w:lang w:eastAsia="es-ES" w:bidi="en-US"/>
        </w:rPr>
        <w:t>join</w:t>
      </w:r>
      <w:r w:rsidR="004235A9">
        <w:rPr>
          <w:rFonts w:cs="Arial"/>
          <w:i/>
          <w:iCs/>
          <w:lang w:eastAsia="es-ES" w:bidi="en-US"/>
        </w:rPr>
        <w:t xml:space="preserve"> </w:t>
      </w:r>
      <w:r w:rsidR="004235A9">
        <w:rPr>
          <w:rFonts w:cs="Arial"/>
          <w:lang w:eastAsia="es-ES" w:bidi="en-US"/>
        </w:rPr>
        <w:t>entre</w:t>
      </w:r>
      <w:r>
        <w:rPr>
          <w:rFonts w:cs="Arial"/>
          <w:lang w:eastAsia="es-ES" w:bidi="en-US"/>
        </w:rPr>
        <w:t xml:space="preserve"> los datos provenientes de Kafka y Elastic. La Figura </w:t>
      </w:r>
      <w:r w:rsidR="00877A90">
        <w:rPr>
          <w:rFonts w:cs="Arial"/>
          <w:lang w:eastAsia="es-ES" w:bidi="en-US"/>
        </w:rPr>
        <w:t xml:space="preserve">21 </w:t>
      </w:r>
      <w:r>
        <w:rPr>
          <w:rFonts w:cs="Arial"/>
          <w:lang w:eastAsia="es-ES" w:bidi="en-US"/>
        </w:rPr>
        <w:t xml:space="preserve">bosqueja una operación </w:t>
      </w:r>
      <w:r w:rsidRPr="00E15A5E">
        <w:rPr>
          <w:rFonts w:cs="Arial"/>
          <w:i/>
          <w:iCs/>
          <w:lang w:eastAsia="es-ES" w:bidi="en-US"/>
        </w:rPr>
        <w:t>inner</w:t>
      </w:r>
      <w:r>
        <w:rPr>
          <w:rFonts w:cs="Arial"/>
          <w:i/>
          <w:iCs/>
          <w:lang w:eastAsia="es-ES" w:bidi="en-US"/>
        </w:rPr>
        <w:t xml:space="preserve">, </w:t>
      </w:r>
      <w:r>
        <w:rPr>
          <w:rFonts w:cs="Arial"/>
          <w:lang w:eastAsia="es-ES" w:bidi="en-US"/>
        </w:rPr>
        <w:t xml:space="preserve">siendo la </w:t>
      </w:r>
      <w:r w:rsidR="00347845">
        <w:rPr>
          <w:rFonts w:cs="Arial"/>
          <w:lang w:eastAsia="es-ES" w:bidi="en-US"/>
        </w:rPr>
        <w:t>intersección</w:t>
      </w:r>
      <w:r>
        <w:rPr>
          <w:rFonts w:cs="Arial"/>
          <w:lang w:eastAsia="es-ES" w:bidi="en-US"/>
        </w:rPr>
        <w:t xml:space="preserve"> entre las dos fuentes de datos o aquellos datos cuyas variables de juntura (variables categóricas) coindicen. Si se encuentran </w:t>
      </w:r>
      <w:r w:rsidR="004235A9">
        <w:rPr>
          <w:rFonts w:cs="Arial"/>
          <w:lang w:eastAsia="es-ES" w:bidi="en-US"/>
        </w:rPr>
        <w:t>coincidencias</w:t>
      </w:r>
      <w:r>
        <w:rPr>
          <w:rFonts w:cs="Arial"/>
          <w:lang w:eastAsia="es-ES" w:bidi="en-US"/>
        </w:rPr>
        <w:t xml:space="preserve">, se suman los valores numéricos de ambos </w:t>
      </w:r>
      <w:r w:rsidRPr="00E15A5E">
        <w:rPr>
          <w:rFonts w:cs="Arial"/>
          <w:i/>
          <w:iCs/>
          <w:lang w:eastAsia="es-ES" w:bidi="en-US"/>
        </w:rPr>
        <w:t>dataframes</w:t>
      </w:r>
      <w:r w:rsidRPr="004235A9">
        <w:rPr>
          <w:rFonts w:cs="Arial"/>
          <w:iCs/>
          <w:lang w:eastAsia="es-ES" w:bidi="en-US"/>
        </w:rPr>
        <w:t xml:space="preserve"> y se actualiza a través de campo _id</w:t>
      </w:r>
      <w:r w:rsidR="004235A9" w:rsidRPr="004235A9">
        <w:rPr>
          <w:rFonts w:cs="Arial"/>
          <w:iCs/>
          <w:lang w:eastAsia="es-ES" w:bidi="en-US"/>
        </w:rPr>
        <w:t xml:space="preserve"> </w:t>
      </w:r>
      <w:r w:rsidRPr="004235A9">
        <w:rPr>
          <w:rFonts w:cs="Arial"/>
          <w:iCs/>
          <w:lang w:eastAsia="es-ES" w:bidi="en-US"/>
        </w:rPr>
        <w:t>(clave primaria</w:t>
      </w:r>
      <w:r w:rsidR="004235A9" w:rsidRPr="004235A9">
        <w:rPr>
          <w:rFonts w:cs="Arial"/>
          <w:iCs/>
          <w:lang w:eastAsia="es-ES" w:bidi="en-US"/>
        </w:rPr>
        <w:t xml:space="preserve"> o registro único</w:t>
      </w:r>
      <w:r w:rsidRPr="004235A9">
        <w:rPr>
          <w:rFonts w:cs="Arial"/>
          <w:iCs/>
          <w:lang w:eastAsia="es-ES" w:bidi="en-US"/>
        </w:rPr>
        <w:t>) del índice.</w:t>
      </w:r>
    </w:p>
    <w:p w14:paraId="61F4C23E" w14:textId="1953C1C1" w:rsidR="00877A90" w:rsidRDefault="00877A90" w:rsidP="00877A90">
      <w:pPr>
        <w:rPr>
          <w:rFonts w:cs="Arial"/>
          <w:b/>
          <w:bCs/>
          <w:lang w:eastAsia="es-ES" w:bidi="en-US"/>
        </w:rPr>
      </w:pPr>
    </w:p>
    <w:p w14:paraId="3D3CD41E" w14:textId="48DDCF09" w:rsidR="00750D62" w:rsidRDefault="00750D62" w:rsidP="00877A90">
      <w:pPr>
        <w:rPr>
          <w:rFonts w:cs="Arial"/>
          <w:b/>
          <w:bCs/>
          <w:lang w:eastAsia="es-ES" w:bidi="en-US"/>
        </w:rPr>
      </w:pPr>
    </w:p>
    <w:p w14:paraId="005C7699" w14:textId="7018B9D8" w:rsidR="00750D62" w:rsidRDefault="00750D62" w:rsidP="00877A90">
      <w:pPr>
        <w:rPr>
          <w:rFonts w:cs="Arial"/>
          <w:b/>
          <w:bCs/>
          <w:lang w:eastAsia="es-ES" w:bidi="en-US"/>
        </w:rPr>
      </w:pPr>
    </w:p>
    <w:p w14:paraId="7F9E831C" w14:textId="77777777" w:rsidR="00750D62" w:rsidRDefault="00750D62" w:rsidP="00877A90">
      <w:pPr>
        <w:rPr>
          <w:rFonts w:cs="Arial"/>
          <w:b/>
          <w:bCs/>
          <w:lang w:eastAsia="es-ES" w:bidi="en-US"/>
        </w:rPr>
      </w:pPr>
    </w:p>
    <w:p w14:paraId="546D5B48" w14:textId="77777777" w:rsidR="00877A90" w:rsidRPr="00877A90" w:rsidRDefault="00877A90" w:rsidP="00877A90">
      <w:pPr>
        <w:rPr>
          <w:rFonts w:cs="Arial"/>
          <w:b/>
          <w:bCs/>
          <w:lang w:eastAsia="es-ES" w:bidi="en-US"/>
        </w:rPr>
      </w:pPr>
    </w:p>
    <w:p w14:paraId="6B01047F" w14:textId="1EFF5492" w:rsidR="003E3162" w:rsidRPr="00877A90" w:rsidRDefault="003E3162" w:rsidP="003E3162">
      <w:pPr>
        <w:pStyle w:val="Descripcin"/>
        <w:ind w:firstLine="708"/>
        <w:rPr>
          <w:rFonts w:cs="Arial"/>
          <w:b/>
          <w:bCs/>
          <w:i w:val="0"/>
          <w:iCs w:val="0"/>
          <w:color w:val="auto"/>
          <w:lang w:eastAsia="es-ES" w:bidi="en-US"/>
        </w:rPr>
      </w:pPr>
      <w:bookmarkStart w:id="252" w:name="_Toc105754868"/>
      <w:r w:rsidRPr="00877A90">
        <w:rPr>
          <w:color w:val="auto"/>
        </w:rPr>
        <w:lastRenderedPageBreak/>
        <w:t xml:space="preserve">Figura </w:t>
      </w:r>
      <w:r w:rsidRPr="00877A90">
        <w:rPr>
          <w:color w:val="auto"/>
        </w:rPr>
        <w:fldChar w:fldCharType="begin"/>
      </w:r>
      <w:r w:rsidRPr="00877A90">
        <w:rPr>
          <w:color w:val="auto"/>
        </w:rPr>
        <w:instrText xml:space="preserve"> SEQ Figura \* ARABIC </w:instrText>
      </w:r>
      <w:r w:rsidRPr="00877A90">
        <w:rPr>
          <w:color w:val="auto"/>
        </w:rPr>
        <w:fldChar w:fldCharType="separate"/>
      </w:r>
      <w:r w:rsidR="000E3D29">
        <w:rPr>
          <w:noProof/>
          <w:color w:val="auto"/>
        </w:rPr>
        <w:t>21</w:t>
      </w:r>
      <w:r w:rsidRPr="00877A90">
        <w:rPr>
          <w:color w:val="auto"/>
        </w:rPr>
        <w:fldChar w:fldCharType="end"/>
      </w:r>
      <w:r w:rsidRPr="00877A90">
        <w:rPr>
          <w:color w:val="auto"/>
        </w:rPr>
        <w:t xml:space="preserve"> Operación Inner Join</w:t>
      </w:r>
      <w:bookmarkEnd w:id="252"/>
    </w:p>
    <w:p w14:paraId="131FE778" w14:textId="6A43CF03" w:rsidR="00E15A5E" w:rsidRDefault="00B37769" w:rsidP="00E15A5E">
      <w:pPr>
        <w:jc w:val="center"/>
        <w:rPr>
          <w:rFonts w:cs="Arial"/>
          <w:b/>
          <w:bCs/>
          <w:lang w:eastAsia="es-ES" w:bidi="en-US"/>
        </w:rPr>
      </w:pPr>
      <w:r>
        <w:rPr>
          <w:rFonts w:cs="Arial"/>
          <w:b/>
          <w:bCs/>
          <w:noProof/>
          <w:lang w:eastAsia="es-EC"/>
        </w:rPr>
        <w:drawing>
          <wp:inline distT="0" distB="0" distL="0" distR="0" wp14:anchorId="3211DA5F" wp14:editId="1A995D6F">
            <wp:extent cx="3038168" cy="16002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805" cy="1605803"/>
                    </a:xfrm>
                    <a:prstGeom prst="rect">
                      <a:avLst/>
                    </a:prstGeom>
                    <a:noFill/>
                    <a:ln>
                      <a:noFill/>
                    </a:ln>
                  </pic:spPr>
                </pic:pic>
              </a:graphicData>
            </a:graphic>
          </wp:inline>
        </w:drawing>
      </w:r>
    </w:p>
    <w:p w14:paraId="52CB9EDF" w14:textId="5E6539AF" w:rsidR="00B37769" w:rsidRDefault="00B37769" w:rsidP="00B37769">
      <w:pPr>
        <w:spacing w:after="0"/>
        <w:rPr>
          <w:rFonts w:ascii="Consolas" w:hAnsi="Consolas" w:cs="Arial"/>
          <w:sz w:val="20"/>
          <w:szCs w:val="20"/>
          <w:lang w:eastAsia="es-ES" w:bidi="en-US"/>
        </w:rPr>
      </w:pPr>
    </w:p>
    <w:p w14:paraId="096AEB5C" w14:textId="77777777"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es_modificacion = {"es.mapping.id": "_id","es.mapping.exclude": "</w:t>
      </w:r>
      <w:r w:rsidRPr="00D6574D">
        <w:rPr>
          <w:rFonts w:ascii="Consolas" w:hAnsi="Consolas" w:cs="Arial"/>
          <w:b/>
          <w:bCs/>
          <w:sz w:val="20"/>
          <w:szCs w:val="20"/>
          <w:lang w:eastAsia="es-ES" w:bidi="en-US"/>
        </w:rPr>
        <w:t>_id</w:t>
      </w:r>
      <w:r w:rsidRPr="00B37769">
        <w:rPr>
          <w:rFonts w:ascii="Consolas" w:hAnsi="Consolas" w:cs="Arial"/>
          <w:sz w:val="20"/>
          <w:szCs w:val="20"/>
          <w:lang w:eastAsia="es-ES" w:bidi="en-US"/>
        </w:rPr>
        <w:t xml:space="preserve">", </w:t>
      </w:r>
    </w:p>
    <w:p w14:paraId="6C62D406" w14:textId="4FBF8545" w:rsidR="00B37769" w:rsidRPr="00B37769" w:rsidRDefault="00B37769" w:rsidP="00877A90">
      <w:pPr>
        <w:spacing w:after="0"/>
        <w:rPr>
          <w:rFonts w:ascii="Consolas" w:hAnsi="Consolas" w:cs="Arial"/>
          <w:sz w:val="20"/>
          <w:szCs w:val="20"/>
          <w:lang w:eastAsia="es-ES" w:bidi="en-US"/>
        </w:rPr>
      </w:pP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          "es.write.operation": "</w:t>
      </w:r>
      <w:r w:rsidRPr="00D6574D">
        <w:rPr>
          <w:rFonts w:ascii="Consolas" w:hAnsi="Consolas" w:cs="Arial"/>
          <w:b/>
          <w:bCs/>
          <w:sz w:val="20"/>
          <w:szCs w:val="20"/>
          <w:lang w:eastAsia="es-ES" w:bidi="en-US"/>
        </w:rPr>
        <w:t>update</w:t>
      </w:r>
      <w:r w:rsidRPr="00B37769">
        <w:rPr>
          <w:rFonts w:ascii="Consolas" w:hAnsi="Consolas" w:cs="Arial"/>
          <w:sz w:val="20"/>
          <w:szCs w:val="20"/>
          <w:lang w:eastAsia="es-ES" w:bidi="en-US"/>
        </w:rPr>
        <w:t>","es.resource" :</w:t>
      </w:r>
      <w:r>
        <w:rPr>
          <w:rFonts w:ascii="Consolas" w:hAnsi="Consolas" w:cs="Arial"/>
          <w:sz w:val="20"/>
          <w:szCs w:val="20"/>
          <w:lang w:eastAsia="es-ES" w:bidi="en-US"/>
        </w:rPr>
        <w:tab/>
      </w:r>
      <w:r>
        <w:rPr>
          <w:rFonts w:ascii="Consolas" w:hAnsi="Consolas" w:cs="Arial"/>
          <w:sz w:val="20"/>
          <w:szCs w:val="20"/>
          <w:lang w:eastAsia="es-ES" w:bidi="en-US"/>
        </w:rPr>
        <w:tab/>
      </w:r>
      <w:r w:rsidR="00D6574D">
        <w:rPr>
          <w:rFonts w:ascii="Consolas" w:hAnsi="Consolas" w:cs="Arial"/>
          <w:sz w:val="20"/>
          <w:szCs w:val="20"/>
          <w:lang w:eastAsia="es-ES" w:bidi="en-US"/>
        </w:rPr>
        <w:tab/>
      </w:r>
      <w:r w:rsidR="00D6574D">
        <w:rPr>
          <w:rFonts w:ascii="Consolas" w:hAnsi="Consolas" w:cs="Arial"/>
          <w:sz w:val="20"/>
          <w:szCs w:val="20"/>
          <w:lang w:eastAsia="es-ES" w:bidi="en-US"/>
        </w:rPr>
        <w:tab/>
      </w:r>
      <w:r w:rsidRPr="00B37769">
        <w:rPr>
          <w:rFonts w:ascii="Consolas" w:hAnsi="Consolas" w:cs="Arial"/>
          <w:sz w:val="20"/>
          <w:szCs w:val="20"/>
          <w:lang w:eastAsia="es-ES" w:bidi="en-US"/>
        </w:rPr>
        <w:t>"declaraciones_2022"}</w:t>
      </w:r>
      <w:r>
        <w:rPr>
          <w:rFonts w:ascii="Consolas" w:hAnsi="Consolas" w:cs="Arial"/>
          <w:sz w:val="20"/>
          <w:szCs w:val="20"/>
          <w:lang w:eastAsia="es-ES" w:bidi="en-US"/>
        </w:rPr>
        <w:tab/>
      </w:r>
    </w:p>
    <w:p w14:paraId="3692324F" w14:textId="3CC19A28"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datos_modificables=datos_entrantes.join(declaraciones, (datos_entrantes.ANIO==declaraciones.ANIO1)\</w:t>
      </w:r>
    </w:p>
    <w:p w14:paraId="21A0E3D5" w14:textId="6054374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&amp; (datos_entrantes.MES==declaraciones.MES1)\</w:t>
      </w:r>
    </w:p>
    <w:p w14:paraId="345121C5" w14:textId="416F7027"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(datos_entrantes.PROVINCIA==declaraciones.PROVINCIA1)\</w:t>
      </w:r>
    </w:p>
    <w:p w14:paraId="27894FAB" w14:textId="6C870300"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(datos_entrantes.CANTON==declaraciones.CANTON1)\</w:t>
      </w:r>
    </w:p>
    <w:p w14:paraId="59C22970" w14:textId="7BDB0515"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(datos_entrantes.CODIGO_SECTOR_N1==declaraciones.CODIGO_SECTOR_N11)\</w:t>
      </w:r>
    </w:p>
    <w:p w14:paraId="08BC911F" w14:textId="7777777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 '</w:t>
      </w:r>
      <w:r w:rsidRPr="00B37769">
        <w:rPr>
          <w:rFonts w:ascii="Consolas" w:hAnsi="Consolas" w:cs="Arial"/>
          <w:b/>
          <w:bCs/>
          <w:sz w:val="20"/>
          <w:szCs w:val="20"/>
          <w:lang w:eastAsia="es-ES" w:bidi="en-US"/>
        </w:rPr>
        <w:t>inner</w:t>
      </w:r>
      <w:r w:rsidRPr="00B37769">
        <w:rPr>
          <w:rFonts w:ascii="Consolas" w:hAnsi="Consolas" w:cs="Arial"/>
          <w:sz w:val="20"/>
          <w:szCs w:val="20"/>
          <w:lang w:eastAsia="es-ES" w:bidi="en-US"/>
        </w:rPr>
        <w:t xml:space="preserve">') </w:t>
      </w:r>
    </w:p>
    <w:p w14:paraId="45D792E0" w14:textId="1C5F03F2"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datos_modificables=datos_modificables.withColumn('VENTAS_NETAS_12',F.col('VENTAS_NETAS_12')+F.col('VENTAS_NETAS_121'))\</w:t>
      </w:r>
    </w:p>
    <w:p w14:paraId="7A2A7330" w14:textId="4AD75FA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.withColumn('VENTAS_NETAS_0',F.col('VENTAS_NETAS_0')+F.col('VENTAS_NETAS_01'))\</w:t>
      </w:r>
    </w:p>
    <w:p w14:paraId="4991F425" w14:textId="4556003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.withColumn('EXPORTACIONES',F.col('EXPORTACIONES')+F.col('EXPORTACIONES1'))\</w:t>
      </w:r>
    </w:p>
    <w:p w14:paraId="3BDFE812" w14:textId="274EDDE4"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.withColumn('COMPRAS_NETAS_12',F.col('COMPRAS_NETAS_12')+F.col('COMPRAS_NETAS_121'))\  .withColumn('COMPRAS_NETAS_0',F.col('COMPRAS_NETAS_0')+F.col('COMPRAS_NETAS_01'))\</w:t>
      </w:r>
    </w:p>
    <w:p w14:paraId="17D6D4AE" w14:textId="1F583C6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.withColumn('IMPORTACIONES',F.col('IMPORTACIONES')+F.col('IMPORTACIONES1'))\</w:t>
      </w:r>
    </w:p>
    <w:p w14:paraId="3AC59199" w14:textId="514A622D"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.withColumn('COMPRAS_RISE',F.col('COMPRAS_RISE')+F.col('COMPRAS_RISE1'))\  .withColumn('TOTAL_COMPRAS',F.col('TOTAL_COMPRAS')+F.col('TOTAL_COMPRAS1'))\</w:t>
      </w:r>
    </w:p>
    <w:p w14:paraId="7B614618" w14:textId="5DCAFE74" w:rsidR="00B37769" w:rsidRDefault="00B37769" w:rsidP="00877A90">
      <w:pPr>
        <w:spacing w:after="0"/>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.withColumn('TOTAL_VENTAS',F.col('TOTAL_VENTAS')+F.col\ </w:t>
      </w:r>
    </w:p>
    <w:p w14:paraId="486F6A4E" w14:textId="119AD16F"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('TOTAL_VENTAS1'))\</w:t>
      </w:r>
    </w:p>
    <w:p w14:paraId="754E165D" w14:textId="6FF7792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.select('ANIO','MES','PROVINCIA','CANTON','CODIGO_SECTOR_N1'\</w:t>
      </w:r>
    </w:p>
    <w:p w14:paraId="7FDDFBCB" w14:textId="20C44F53"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,'_id','VENTAS_NETAS_12','VENTAS_NETAS_0','EXPORTACIONES','COMPRAS_NETAS_12','COMPRAS_NETAS_0',\            'IMPORTACIONES','COMPRAS_RISE','TOTAL_COMPRAS','TOTAL_VENTAS')</w:t>
      </w:r>
    </w:p>
    <w:p w14:paraId="02119868" w14:textId="218FBFAC" w:rsidR="00B37769" w:rsidRPr="00B37769" w:rsidRDefault="00B37769" w:rsidP="00B37769">
      <w:pPr>
        <w:spacing w:after="0"/>
        <w:ind w:left="708" w:firstLine="708"/>
        <w:rPr>
          <w:rFonts w:ascii="Consolas" w:hAnsi="Consolas" w:cs="Arial"/>
          <w:sz w:val="20"/>
          <w:szCs w:val="20"/>
          <w:lang w:eastAsia="es-ES" w:bidi="en-US"/>
        </w:rPr>
      </w:pPr>
      <w:r w:rsidRPr="00B37769">
        <w:rPr>
          <w:rFonts w:ascii="Consolas" w:hAnsi="Consolas" w:cs="Arial"/>
          <w:sz w:val="20"/>
          <w:szCs w:val="20"/>
          <w:lang w:eastAsia="es-ES" w:bidi="en-US"/>
        </w:rPr>
        <w:lastRenderedPageBreak/>
        <w:t xml:space="preserve"> datos_modificables.write.format("org.elasticsearch.spark.sql") \</w:t>
      </w:r>
    </w:p>
    <w:p w14:paraId="7810726B"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.options(**es_modificacion) \</w:t>
      </w:r>
    </w:p>
    <w:p w14:paraId="2A026C42"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.mode('append') \</w:t>
      </w:r>
    </w:p>
    <w:p w14:paraId="010F43B4" w14:textId="606001F8" w:rsidR="008D26DD" w:rsidRPr="00D6574D" w:rsidRDefault="00B37769" w:rsidP="00D6574D">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.save()</w:t>
      </w:r>
    </w:p>
    <w:p w14:paraId="5B3CDC17" w14:textId="0909E58B" w:rsidR="001D1B51" w:rsidRDefault="001D1B51" w:rsidP="008E7C12">
      <w:pPr>
        <w:rPr>
          <w:rFonts w:ascii="Consolas" w:hAnsi="Consolas"/>
          <w:sz w:val="20"/>
          <w:szCs w:val="20"/>
          <w:lang w:eastAsia="es-ES" w:bidi="en-US"/>
        </w:rPr>
      </w:pPr>
    </w:p>
    <w:p w14:paraId="3FA11E90" w14:textId="6504FCE4" w:rsidR="00905C86" w:rsidRDefault="00B17DB9" w:rsidP="008E7C12">
      <w:pPr>
        <w:rPr>
          <w:rFonts w:cs="Arial"/>
          <w:b/>
          <w:lang w:eastAsia="es-ES" w:bidi="en-US"/>
        </w:rPr>
      </w:pPr>
      <w:r w:rsidRPr="00B17DB9">
        <w:rPr>
          <w:rFonts w:cs="Arial"/>
          <w:b/>
          <w:lang w:eastAsia="es-ES" w:bidi="en-US"/>
        </w:rPr>
        <w:t>Ejecución</w:t>
      </w:r>
      <w:r w:rsidR="00905C86">
        <w:rPr>
          <w:rFonts w:cs="Arial"/>
          <w:b/>
          <w:lang w:eastAsia="es-ES" w:bidi="en-US"/>
        </w:rPr>
        <w:t xml:space="preserve"> y pruebas</w:t>
      </w:r>
    </w:p>
    <w:p w14:paraId="5BB7C9FB" w14:textId="21D02890" w:rsidR="00B17DB9" w:rsidRDefault="00905C86" w:rsidP="0018782C">
      <w:pPr>
        <w:rPr>
          <w:rFonts w:cs="Arial"/>
          <w:lang w:eastAsia="es-ES" w:bidi="en-US"/>
        </w:rPr>
      </w:pPr>
      <w:r>
        <w:rPr>
          <w:rFonts w:cs="Arial"/>
          <w:lang w:eastAsia="es-ES" w:bidi="en-US"/>
        </w:rPr>
        <w:t xml:space="preserve">Durante la ejecución del desarrollo para integrar los </w:t>
      </w:r>
      <w:r w:rsidR="0018782C">
        <w:rPr>
          <w:rFonts w:cs="Arial"/>
          <w:lang w:eastAsia="es-ES" w:bidi="en-US"/>
        </w:rPr>
        <w:t>componentes se</w:t>
      </w:r>
      <w:r>
        <w:rPr>
          <w:rFonts w:cs="Arial"/>
          <w:lang w:eastAsia="es-ES" w:bidi="en-US"/>
        </w:rPr>
        <w:t xml:space="preserve"> </w:t>
      </w:r>
      <w:r w:rsidR="0018782C">
        <w:rPr>
          <w:rFonts w:cs="Arial"/>
          <w:lang w:eastAsia="es-ES" w:bidi="en-US"/>
        </w:rPr>
        <w:t>presentaron algunos errores al momento de integrar Kafka, Spark y Elastic</w:t>
      </w:r>
      <w:r w:rsidR="00D32C92">
        <w:rPr>
          <w:rFonts w:cs="Arial"/>
          <w:lang w:eastAsia="es-ES" w:bidi="en-US"/>
        </w:rPr>
        <w:t>Seach</w:t>
      </w:r>
      <w:r w:rsidR="0018782C">
        <w:rPr>
          <w:rFonts w:cs="Arial"/>
          <w:lang w:eastAsia="es-ES" w:bidi="en-US"/>
        </w:rPr>
        <w:t xml:space="preserve"> al realizar un procesamiento continuo de los datos capturados desde la primera e interactuar con la base de datos. El código </w:t>
      </w:r>
      <w:r w:rsidR="00A02867">
        <w:rPr>
          <w:rFonts w:cs="Arial"/>
          <w:lang w:eastAsia="es-ES" w:bidi="en-US"/>
        </w:rPr>
        <w:t>inicial se</w:t>
      </w:r>
      <w:r w:rsidR="0018782C">
        <w:rPr>
          <w:rFonts w:cs="Arial"/>
          <w:lang w:eastAsia="es-ES" w:bidi="en-US"/>
        </w:rPr>
        <w:t xml:space="preserve"> describe de la siguiente manera:</w:t>
      </w:r>
    </w:p>
    <w:p w14:paraId="694D8937" w14:textId="760AA1F4" w:rsidR="0018782C" w:rsidRPr="00FE0064" w:rsidRDefault="0018782C" w:rsidP="0018782C">
      <w:pPr>
        <w:spacing w:after="0" w:line="300" w:lineRule="atLeast"/>
        <w:ind w:left="708"/>
        <w:jc w:val="left"/>
        <w:rPr>
          <w:rFonts w:ascii="Consolas" w:hAnsi="Consolas" w:cs="Arial"/>
          <w:lang w:val="en-US" w:eastAsia="es-ES" w:bidi="en-US"/>
        </w:rPr>
      </w:pPr>
      <w:r w:rsidRPr="00FE0064">
        <w:rPr>
          <w:rFonts w:ascii="Consolas" w:eastAsia="Times New Roman" w:hAnsi="Consolas" w:cs="Segoe UI"/>
          <w:sz w:val="20"/>
          <w:szCs w:val="20"/>
          <w:lang w:val="en-US"/>
        </w:rPr>
        <w:t>escritura</w:t>
      </w:r>
      <w:r w:rsidRPr="00FE0064">
        <w:rPr>
          <w:rFonts w:ascii="Consolas" w:eastAsia="Times New Roman" w:hAnsi="Consolas" w:cs="Segoe UI"/>
          <w:color w:val="24292F"/>
          <w:sz w:val="20"/>
          <w:szCs w:val="20"/>
          <w:lang w:val="en-US"/>
        </w:rPr>
        <w:t>=</w:t>
      </w:r>
      <w:r w:rsidRPr="00FE0064">
        <w:rPr>
          <w:rFonts w:ascii="Consolas" w:eastAsia="Times New Roman" w:hAnsi="Consolas" w:cs="Segoe UI"/>
          <w:sz w:val="20"/>
          <w:szCs w:val="20"/>
          <w:lang w:val="en-US"/>
        </w:rPr>
        <w:t>parsedDF</w:t>
      </w:r>
      <w:r w:rsidRPr="00FE0064">
        <w:rPr>
          <w:rFonts w:ascii="Consolas" w:eastAsia="Times New Roman" w:hAnsi="Consolas" w:cs="Segoe UI"/>
          <w:color w:val="24292F"/>
          <w:sz w:val="20"/>
          <w:szCs w:val="20"/>
          <w:lang w:val="en-US"/>
        </w:rPr>
        <w:t>.</w:t>
      </w:r>
      <w:r w:rsidRPr="00FE0064">
        <w:rPr>
          <w:rFonts w:ascii="Consolas" w:eastAsia="Times New Roman" w:hAnsi="Consolas" w:cs="Segoe UI"/>
          <w:sz w:val="20"/>
          <w:szCs w:val="20"/>
          <w:lang w:val="en-US"/>
        </w:rPr>
        <w:t>writeStream</w:t>
      </w:r>
      <w:r w:rsidRPr="00FE0064">
        <w:rPr>
          <w:rFonts w:ascii="Consolas" w:eastAsia="Times New Roman" w:hAnsi="Consolas" w:cs="Segoe UI"/>
          <w:color w:val="24292F"/>
          <w:sz w:val="20"/>
          <w:szCs w:val="20"/>
          <w:lang w:val="en-US"/>
        </w:rPr>
        <w:t>.foreachBatch(CO</w:t>
      </w:r>
      <w:r>
        <w:rPr>
          <w:rFonts w:ascii="Consolas" w:eastAsia="Times New Roman" w:hAnsi="Consolas" w:cs="Segoe UI"/>
          <w:color w:val="24292F"/>
          <w:sz w:val="20"/>
          <w:szCs w:val="20"/>
          <w:lang w:val="en-US"/>
        </w:rPr>
        <w:t>NEXION_ELASTIC)</w:t>
      </w:r>
      <w:r w:rsidRPr="00FE0064">
        <w:rPr>
          <w:rFonts w:ascii="Consolas" w:eastAsia="Times New Roman" w:hAnsi="Consolas" w:cs="Segoe UI"/>
          <w:color w:val="24292F"/>
          <w:sz w:val="20"/>
          <w:szCs w:val="20"/>
          <w:lang w:val="en-US"/>
        </w:rPr>
        <w:t>.start()</w:t>
      </w:r>
    </w:p>
    <w:p w14:paraId="3C93CF1D" w14:textId="2BD66F4A" w:rsidR="00B17DB9" w:rsidRDefault="00B17DB9" w:rsidP="001D1B51">
      <w:pPr>
        <w:rPr>
          <w:rFonts w:cs="Arial"/>
          <w:lang w:eastAsia="es-ES" w:bidi="en-US"/>
        </w:rPr>
      </w:pPr>
    </w:p>
    <w:p w14:paraId="5C782BBE" w14:textId="6E0B8782" w:rsidR="0018782C" w:rsidRDefault="00D32C92" w:rsidP="001D1B51">
      <w:pPr>
        <w:rPr>
          <w:rFonts w:cs="Arial"/>
          <w:lang w:eastAsia="es-ES" w:bidi="en-US"/>
        </w:rPr>
      </w:pPr>
      <w:r>
        <w:rPr>
          <w:rFonts w:cs="Arial"/>
          <w:lang w:eastAsia="es-ES" w:bidi="en-US"/>
        </w:rPr>
        <w:t>Este, a</w:t>
      </w:r>
      <w:r w:rsidR="0018782C">
        <w:rPr>
          <w:rFonts w:cs="Arial"/>
          <w:lang w:eastAsia="es-ES" w:bidi="en-US"/>
        </w:rPr>
        <w:t xml:space="preserve"> diferencia del código definitivo</w:t>
      </w:r>
      <w:r w:rsidR="00A02867">
        <w:rPr>
          <w:rFonts w:cs="Arial"/>
          <w:lang w:eastAsia="es-ES" w:bidi="en-US"/>
        </w:rPr>
        <w:t xml:space="preserve"> descrito anteriormente</w:t>
      </w:r>
      <w:r w:rsidR="0018782C">
        <w:rPr>
          <w:rFonts w:cs="Arial"/>
          <w:lang w:eastAsia="es-ES" w:bidi="en-US"/>
        </w:rPr>
        <w:t xml:space="preserve">, no contiene la sentencia </w:t>
      </w:r>
      <w:r w:rsidR="0018782C" w:rsidRPr="00FE0064">
        <w:rPr>
          <w:rFonts w:ascii="Consolas" w:eastAsia="Times New Roman" w:hAnsi="Consolas" w:cs="Segoe UI"/>
          <w:color w:val="24292F"/>
          <w:sz w:val="20"/>
          <w:szCs w:val="20"/>
          <w:lang w:val="en-US"/>
        </w:rPr>
        <w:t>trigger(</w:t>
      </w:r>
      <w:r w:rsidR="0018782C" w:rsidRPr="00FE0064">
        <w:rPr>
          <w:rFonts w:ascii="Consolas" w:eastAsia="Times New Roman" w:hAnsi="Consolas" w:cs="Segoe UI"/>
          <w:sz w:val="20"/>
          <w:szCs w:val="20"/>
          <w:lang w:val="en-US"/>
        </w:rPr>
        <w:t>processingTime</w:t>
      </w:r>
      <w:r w:rsidR="0018782C" w:rsidRPr="00FE0064">
        <w:rPr>
          <w:rFonts w:ascii="Consolas" w:eastAsia="Times New Roman" w:hAnsi="Consolas" w:cs="Segoe UI"/>
          <w:color w:val="24292F"/>
          <w:sz w:val="20"/>
          <w:szCs w:val="20"/>
          <w:lang w:val="en-US"/>
        </w:rPr>
        <w:t>='</w:t>
      </w:r>
      <w:r w:rsidR="0018782C">
        <w:rPr>
          <w:rFonts w:ascii="Consolas" w:eastAsia="Times New Roman" w:hAnsi="Consolas" w:cs="Segoe UI"/>
          <w:color w:val="24292F"/>
          <w:sz w:val="20"/>
          <w:szCs w:val="20"/>
          <w:lang w:val="en-US"/>
        </w:rPr>
        <w:t>3</w:t>
      </w:r>
      <w:r w:rsidR="0018782C" w:rsidRPr="00FE0064">
        <w:rPr>
          <w:rFonts w:ascii="Consolas" w:eastAsia="Times New Roman" w:hAnsi="Consolas" w:cs="Segoe UI"/>
          <w:color w:val="24292F"/>
          <w:sz w:val="20"/>
          <w:szCs w:val="20"/>
          <w:lang w:val="en-US"/>
        </w:rPr>
        <w:t>0 seconds')</w:t>
      </w:r>
      <w:r w:rsidR="0018782C">
        <w:rPr>
          <w:rFonts w:ascii="Consolas" w:eastAsia="Times New Roman" w:hAnsi="Consolas" w:cs="Segoe UI"/>
          <w:color w:val="24292F"/>
          <w:sz w:val="20"/>
          <w:szCs w:val="20"/>
          <w:lang w:val="en-US"/>
        </w:rPr>
        <w:t xml:space="preserve"> </w:t>
      </w:r>
      <w:r w:rsidR="0018782C">
        <w:rPr>
          <w:rFonts w:cs="Arial"/>
          <w:lang w:eastAsia="es-ES" w:bidi="en-US"/>
        </w:rPr>
        <w:t>por lo que el procesamiento será continuo y la conexión a la base de datos es ininterrumpida</w:t>
      </w:r>
      <w:r w:rsidR="00A02867">
        <w:rPr>
          <w:rFonts w:cs="Arial"/>
          <w:lang w:eastAsia="es-ES" w:bidi="en-US"/>
        </w:rPr>
        <w:t xml:space="preserve"> por cada registro que proviene desde Kafka</w:t>
      </w:r>
      <w:r w:rsidR="0018782C">
        <w:rPr>
          <w:rFonts w:cs="Arial"/>
          <w:lang w:eastAsia="es-ES" w:bidi="en-US"/>
        </w:rPr>
        <w:t>. La Figura 22, despliega los errores desde la consola de Spyder/Python (a) y la interfaz web de Spark (b), donde</w:t>
      </w:r>
      <w:r w:rsidR="00050E79">
        <w:rPr>
          <w:rFonts w:cs="Arial"/>
          <w:lang w:eastAsia="es-ES" w:bidi="en-US"/>
        </w:rPr>
        <w:t xml:space="preserve"> se detalla que el nodo que corresponde al servidor de ElasticSearch (192.168.1.52:9200) se ha caído, provocando que la tarea ejecutada desde Spark falle. </w:t>
      </w:r>
      <w:r w:rsidR="0018782C">
        <w:rPr>
          <w:rFonts w:cs="Arial"/>
          <w:lang w:eastAsia="es-ES" w:bidi="en-US"/>
        </w:rPr>
        <w:t xml:space="preserve"> </w:t>
      </w:r>
    </w:p>
    <w:p w14:paraId="72D185F4" w14:textId="77D0CC84" w:rsidR="0018782C" w:rsidRPr="0018782C" w:rsidRDefault="0018782C" w:rsidP="0018782C">
      <w:pPr>
        <w:pStyle w:val="Descripcin"/>
        <w:rPr>
          <w:rFonts w:cs="Arial"/>
          <w:color w:val="auto"/>
          <w:lang w:eastAsia="es-ES" w:bidi="en-US"/>
        </w:rPr>
      </w:pPr>
      <w:bookmarkStart w:id="253" w:name="_Toc105754869"/>
      <w:r w:rsidRPr="0018782C">
        <w:rPr>
          <w:color w:val="auto"/>
        </w:rPr>
        <w:t xml:space="preserve">Figura </w:t>
      </w:r>
      <w:r w:rsidRPr="0018782C">
        <w:rPr>
          <w:color w:val="auto"/>
        </w:rPr>
        <w:fldChar w:fldCharType="begin"/>
      </w:r>
      <w:r w:rsidRPr="0018782C">
        <w:rPr>
          <w:color w:val="auto"/>
        </w:rPr>
        <w:instrText xml:space="preserve"> SEQ Figura \* ARABIC </w:instrText>
      </w:r>
      <w:r w:rsidRPr="0018782C">
        <w:rPr>
          <w:color w:val="auto"/>
        </w:rPr>
        <w:fldChar w:fldCharType="separate"/>
      </w:r>
      <w:r w:rsidR="000E3D29">
        <w:rPr>
          <w:noProof/>
          <w:color w:val="auto"/>
        </w:rPr>
        <w:t>22</w:t>
      </w:r>
      <w:r w:rsidRPr="0018782C">
        <w:rPr>
          <w:color w:val="auto"/>
        </w:rPr>
        <w:fldChar w:fldCharType="end"/>
      </w:r>
      <w:r w:rsidRPr="0018782C">
        <w:rPr>
          <w:color w:val="auto"/>
        </w:rPr>
        <w:t xml:space="preserve"> Errores en ejecución continua de datos</w:t>
      </w:r>
      <w:bookmarkEnd w:id="253"/>
    </w:p>
    <w:p w14:paraId="09B813EC" w14:textId="4E2EF84D" w:rsidR="0018782C" w:rsidRDefault="0018782C" w:rsidP="001D1B51">
      <w:pPr>
        <w:rPr>
          <w:rFonts w:cs="Arial"/>
          <w:lang w:eastAsia="es-ES" w:bidi="en-US"/>
        </w:rPr>
      </w:pPr>
      <w:r>
        <w:rPr>
          <w:rFonts w:cs="Arial"/>
          <w:lang w:eastAsia="es-ES" w:bidi="en-US"/>
        </w:rPr>
        <w:t>(a)</w:t>
      </w:r>
    </w:p>
    <w:p w14:paraId="44FF383A" w14:textId="272B0DC1" w:rsidR="00B17DB9" w:rsidRDefault="00905C86" w:rsidP="001D1B51">
      <w:pPr>
        <w:rPr>
          <w:rFonts w:cs="Arial"/>
          <w:lang w:eastAsia="es-ES" w:bidi="en-US"/>
        </w:rPr>
      </w:pPr>
      <w:r w:rsidRPr="00905C86">
        <w:rPr>
          <w:rFonts w:cs="Arial"/>
          <w:noProof/>
          <w:lang w:eastAsia="es-EC"/>
        </w:rPr>
        <w:drawing>
          <wp:inline distT="0" distB="0" distL="0" distR="0" wp14:anchorId="1CD6F02F" wp14:editId="77336EBF">
            <wp:extent cx="5648323" cy="826618"/>
            <wp:effectExtent l="0" t="0" r="0" b="0"/>
            <wp:docPr id="68" name="Imagen 68" descr="C:\Users\bodg010715\Documents\UNIR\TFM\TFM\imagenes\error_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g010715\Documents\UNIR\TFM\TFM\imagenes\error_poo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3304" r="369" b="65589"/>
                    <a:stretch/>
                  </pic:blipFill>
                  <pic:spPr bwMode="auto">
                    <a:xfrm>
                      <a:off x="0" y="0"/>
                      <a:ext cx="5656952" cy="827881"/>
                    </a:xfrm>
                    <a:prstGeom prst="rect">
                      <a:avLst/>
                    </a:prstGeom>
                    <a:noFill/>
                    <a:ln>
                      <a:noFill/>
                    </a:ln>
                    <a:extLst>
                      <a:ext uri="{53640926-AAD7-44D8-BBD7-CCE9431645EC}">
                        <a14:shadowObscured xmlns:a14="http://schemas.microsoft.com/office/drawing/2010/main"/>
                      </a:ext>
                    </a:extLst>
                  </pic:spPr>
                </pic:pic>
              </a:graphicData>
            </a:graphic>
          </wp:inline>
        </w:drawing>
      </w:r>
    </w:p>
    <w:p w14:paraId="39BB6E65" w14:textId="08B391CB" w:rsidR="0018782C" w:rsidRDefault="0018782C" w:rsidP="001D1B51">
      <w:pPr>
        <w:rPr>
          <w:rFonts w:cs="Arial"/>
          <w:lang w:eastAsia="es-ES" w:bidi="en-US"/>
        </w:rPr>
      </w:pPr>
      <w:r>
        <w:rPr>
          <w:rFonts w:cs="Arial"/>
          <w:lang w:eastAsia="es-ES" w:bidi="en-US"/>
        </w:rPr>
        <w:t>(b)</w:t>
      </w:r>
    </w:p>
    <w:p w14:paraId="1117AA49" w14:textId="454C12F3" w:rsidR="00905C86" w:rsidRDefault="00905C86" w:rsidP="00050E79">
      <w:pPr>
        <w:jc w:val="center"/>
        <w:rPr>
          <w:rFonts w:cs="Arial"/>
          <w:lang w:eastAsia="es-ES" w:bidi="en-US"/>
        </w:rPr>
      </w:pPr>
      <w:r w:rsidRPr="00905C86">
        <w:rPr>
          <w:rFonts w:cs="Arial"/>
          <w:noProof/>
          <w:lang w:eastAsia="es-EC"/>
        </w:rPr>
        <w:drawing>
          <wp:inline distT="0" distB="0" distL="0" distR="0" wp14:anchorId="4B26CDD4" wp14:editId="0D559474">
            <wp:extent cx="5354727" cy="1920442"/>
            <wp:effectExtent l="0" t="0" r="0" b="3810"/>
            <wp:docPr id="83" name="Imagen 83" descr="C:\Users\bodg010715\Documents\UNIR\TFM\TFM\imagenes\errorl_pool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g010715\Documents\UNIR\TFM\TFM\imagenes\errorl_pool_spark.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39" b="2502"/>
                    <a:stretch/>
                  </pic:blipFill>
                  <pic:spPr bwMode="auto">
                    <a:xfrm>
                      <a:off x="0" y="0"/>
                      <a:ext cx="5375287" cy="1927816"/>
                    </a:xfrm>
                    <a:prstGeom prst="rect">
                      <a:avLst/>
                    </a:prstGeom>
                    <a:noFill/>
                    <a:ln>
                      <a:noFill/>
                    </a:ln>
                    <a:extLst>
                      <a:ext uri="{53640926-AAD7-44D8-BBD7-CCE9431645EC}">
                        <a14:shadowObscured xmlns:a14="http://schemas.microsoft.com/office/drawing/2010/main"/>
                      </a:ext>
                    </a:extLst>
                  </pic:spPr>
                </pic:pic>
              </a:graphicData>
            </a:graphic>
          </wp:inline>
        </w:drawing>
      </w:r>
    </w:p>
    <w:p w14:paraId="7672DE0C" w14:textId="77C406B0" w:rsidR="00B17DB9" w:rsidRDefault="00050E79" w:rsidP="001D1B51">
      <w:pPr>
        <w:rPr>
          <w:rFonts w:cs="Arial"/>
          <w:lang w:eastAsia="es-ES" w:bidi="en-US"/>
        </w:rPr>
      </w:pPr>
      <w:r>
        <w:rPr>
          <w:rFonts w:cs="Arial"/>
          <w:lang w:eastAsia="es-ES" w:bidi="en-US"/>
        </w:rPr>
        <w:lastRenderedPageBreak/>
        <w:t xml:space="preserve">Este tipo de errores se producen debido a las limitaciones de red del nodo que aloja la base de datos; al tratarse de un computador, el número de sockets de conexión para dar respuesta a las solicitudes de lectura y escritura a la base de datos desde Spark es bajo, provocando la caída del </w:t>
      </w:r>
      <w:r w:rsidRPr="00050E79">
        <w:rPr>
          <w:rFonts w:cs="Arial"/>
          <w:i/>
          <w:lang w:eastAsia="es-ES" w:bidi="en-US"/>
        </w:rPr>
        <w:t>host</w:t>
      </w:r>
      <w:r>
        <w:rPr>
          <w:rFonts w:cs="Arial"/>
          <w:i/>
          <w:lang w:eastAsia="es-ES" w:bidi="en-US"/>
        </w:rPr>
        <w:t xml:space="preserve"> </w:t>
      </w:r>
      <w:r>
        <w:rPr>
          <w:rFonts w:cs="Arial"/>
          <w:lang w:eastAsia="es-ES" w:bidi="en-US"/>
        </w:rPr>
        <w:t xml:space="preserve"> por </w:t>
      </w:r>
      <w:r w:rsidRPr="00022ECD">
        <w:rPr>
          <w:rFonts w:cs="Arial"/>
          <w:lang w:eastAsia="es-ES" w:bidi="en-US"/>
        </w:rPr>
        <w:t>agotamiento TCP</w:t>
      </w:r>
      <w:r>
        <w:rPr>
          <w:rFonts w:cs="Arial"/>
          <w:lang w:eastAsia="es-ES" w:bidi="en-US"/>
        </w:rPr>
        <w:t>, lo que se traduce a la incapacidad de dar respuestas continuas a Spark por cada registro generado de declaraciones.</w:t>
      </w:r>
    </w:p>
    <w:p w14:paraId="7CB0AE2B" w14:textId="2B6AA35F" w:rsidR="00050E79" w:rsidRDefault="00050E79" w:rsidP="001D1B51">
      <w:pPr>
        <w:rPr>
          <w:rFonts w:cs="Arial"/>
          <w:lang w:eastAsia="es-ES" w:bidi="en-US"/>
        </w:rPr>
      </w:pPr>
      <w:r>
        <w:rPr>
          <w:rFonts w:cs="Arial"/>
          <w:lang w:eastAsia="es-ES" w:bidi="en-US"/>
        </w:rPr>
        <w:t xml:space="preserve">Es por ello, que para paliar las limitaciones de red de equipo con ElasticSearch, y el tiempo en que cada socket permanece ocupado </w:t>
      </w:r>
      <w:r w:rsidR="00746142">
        <w:rPr>
          <w:rFonts w:cs="Arial"/>
          <w:lang w:eastAsia="es-ES" w:bidi="en-US"/>
        </w:rPr>
        <w:t xml:space="preserve">aún después de finalizar </w:t>
      </w:r>
      <w:r>
        <w:rPr>
          <w:rFonts w:cs="Arial"/>
          <w:lang w:eastAsia="es-ES" w:bidi="en-US"/>
        </w:rPr>
        <w:t xml:space="preserve">cada operación de lectura y escritura sobre Elastic, se empleó la sentencia </w:t>
      </w:r>
      <w:r w:rsidRPr="00FE0064">
        <w:rPr>
          <w:rFonts w:ascii="Consolas" w:eastAsia="Times New Roman" w:hAnsi="Consolas" w:cs="Segoe UI"/>
          <w:color w:val="24292F"/>
          <w:sz w:val="20"/>
          <w:szCs w:val="20"/>
          <w:lang w:val="en-US"/>
        </w:rPr>
        <w:t>trigger(</w:t>
      </w:r>
      <w:r w:rsidRPr="00FE0064">
        <w:rPr>
          <w:rFonts w:ascii="Consolas" w:eastAsia="Times New Roman" w:hAnsi="Consolas" w:cs="Segoe UI"/>
          <w:sz w:val="20"/>
          <w:szCs w:val="20"/>
          <w:lang w:val="en-US"/>
        </w:rPr>
        <w:t>processingTime</w:t>
      </w:r>
      <w:r w:rsidRPr="00FE0064">
        <w:rPr>
          <w:rFonts w:ascii="Consolas" w:eastAsia="Times New Roman" w:hAnsi="Consolas" w:cs="Segoe UI"/>
          <w:color w:val="24292F"/>
          <w:sz w:val="20"/>
          <w:szCs w:val="20"/>
          <w:lang w:val="en-US"/>
        </w:rPr>
        <w:t>='</w:t>
      </w:r>
      <w:r>
        <w:rPr>
          <w:rFonts w:ascii="Consolas" w:eastAsia="Times New Roman" w:hAnsi="Consolas" w:cs="Segoe UI"/>
          <w:color w:val="24292F"/>
          <w:sz w:val="20"/>
          <w:szCs w:val="20"/>
          <w:lang w:val="en-US"/>
        </w:rPr>
        <w:t>3</w:t>
      </w:r>
      <w:r w:rsidRPr="00FE0064">
        <w:rPr>
          <w:rFonts w:ascii="Consolas" w:eastAsia="Times New Roman" w:hAnsi="Consolas" w:cs="Segoe UI"/>
          <w:color w:val="24292F"/>
          <w:sz w:val="20"/>
          <w:szCs w:val="20"/>
          <w:lang w:val="en-US"/>
        </w:rPr>
        <w:t>0 seconds')</w:t>
      </w:r>
      <w:r>
        <w:rPr>
          <w:rFonts w:ascii="Consolas" w:eastAsia="Times New Roman" w:hAnsi="Consolas" w:cs="Segoe UI"/>
          <w:color w:val="24292F"/>
          <w:sz w:val="20"/>
          <w:szCs w:val="20"/>
          <w:lang w:val="en-US"/>
        </w:rPr>
        <w:t xml:space="preserve">, </w:t>
      </w:r>
      <w:r>
        <w:rPr>
          <w:rFonts w:cs="Arial"/>
          <w:lang w:eastAsia="es-ES" w:bidi="en-US"/>
        </w:rPr>
        <w:t xml:space="preserve">que implica el procesamiento </w:t>
      </w:r>
      <w:r w:rsidR="00746142">
        <w:rPr>
          <w:rFonts w:cs="Arial"/>
          <w:lang w:eastAsia="es-ES" w:bidi="en-US"/>
        </w:rPr>
        <w:t xml:space="preserve">en </w:t>
      </w:r>
      <w:r w:rsidR="00746142">
        <w:rPr>
          <w:rFonts w:cs="Arial"/>
          <w:i/>
          <w:lang w:eastAsia="es-ES" w:bidi="en-US"/>
        </w:rPr>
        <w:t xml:space="preserve">micro </w:t>
      </w:r>
      <w:r w:rsidR="00746142" w:rsidRPr="00746142">
        <w:rPr>
          <w:rFonts w:cs="Arial"/>
          <w:i/>
          <w:lang w:eastAsia="es-ES" w:bidi="en-US"/>
        </w:rPr>
        <w:t>batchs</w:t>
      </w:r>
      <w:r w:rsidR="00746142">
        <w:rPr>
          <w:rFonts w:cs="Arial"/>
          <w:lang w:eastAsia="es-ES" w:bidi="en-US"/>
        </w:rPr>
        <w:t xml:space="preserve"> </w:t>
      </w:r>
      <w:r>
        <w:rPr>
          <w:rFonts w:cs="Arial"/>
          <w:lang w:eastAsia="es-ES" w:bidi="en-US"/>
        </w:rPr>
        <w:t>de todos los registros de declaraciones que se generen en un periodo de 30 segundos, y su posterior interacción con Elastic.</w:t>
      </w:r>
      <w:r w:rsidR="00746142">
        <w:rPr>
          <w:rFonts w:cs="Arial"/>
          <w:lang w:eastAsia="es-ES" w:bidi="en-US"/>
        </w:rPr>
        <w:t xml:space="preserve"> Aquí es importante </w:t>
      </w:r>
      <w:r w:rsidR="00D32C92">
        <w:rPr>
          <w:rFonts w:cs="Arial"/>
          <w:lang w:eastAsia="es-ES" w:bidi="en-US"/>
        </w:rPr>
        <w:t>resaltar</w:t>
      </w:r>
      <w:r w:rsidR="00746142">
        <w:rPr>
          <w:rFonts w:cs="Arial"/>
          <w:lang w:eastAsia="es-ES" w:bidi="en-US"/>
        </w:rPr>
        <w:t xml:space="preserve"> que un tiempo mucho menor o incluso un procesamiento </w:t>
      </w:r>
      <w:r w:rsidR="00F35811">
        <w:rPr>
          <w:rFonts w:cs="Arial"/>
          <w:lang w:eastAsia="es-ES" w:bidi="en-US"/>
        </w:rPr>
        <w:t>continuo</w:t>
      </w:r>
      <w:r w:rsidR="00746142">
        <w:rPr>
          <w:rFonts w:cs="Arial"/>
          <w:lang w:eastAsia="es-ES" w:bidi="en-US"/>
        </w:rPr>
        <w:t xml:space="preserve"> provocará un agotamiento TCP.</w:t>
      </w:r>
      <w:r w:rsidR="00F35811">
        <w:rPr>
          <w:rFonts w:cs="Arial"/>
          <w:lang w:eastAsia="es-ES" w:bidi="en-US"/>
        </w:rPr>
        <w:t xml:space="preserve"> </w:t>
      </w:r>
    </w:p>
    <w:p w14:paraId="0588CAD1" w14:textId="4BAA8BEB" w:rsidR="00F35811" w:rsidRPr="00F35811" w:rsidRDefault="00F35811" w:rsidP="001D1B51">
      <w:pPr>
        <w:rPr>
          <w:rFonts w:cs="Arial"/>
          <w:lang w:eastAsia="es-ES" w:bidi="en-US"/>
        </w:rPr>
      </w:pPr>
      <w:r>
        <w:rPr>
          <w:rFonts w:cs="Arial"/>
          <w:lang w:eastAsia="es-ES" w:bidi="en-US"/>
        </w:rPr>
        <w:t xml:space="preserve">En la Figura </w:t>
      </w:r>
      <w:r w:rsidR="00D32C92">
        <w:rPr>
          <w:rFonts w:cs="Arial"/>
          <w:lang w:eastAsia="es-ES" w:bidi="en-US"/>
        </w:rPr>
        <w:t>23, se</w:t>
      </w:r>
      <w:r>
        <w:rPr>
          <w:rFonts w:cs="Arial"/>
          <w:lang w:eastAsia="es-ES" w:bidi="en-US"/>
        </w:rPr>
        <w:t xml:space="preserve"> visualiza la ejecución de los </w:t>
      </w:r>
      <w:r w:rsidRPr="00F35811">
        <w:rPr>
          <w:rFonts w:cs="Arial"/>
          <w:i/>
          <w:lang w:eastAsia="es-ES" w:bidi="en-US"/>
        </w:rPr>
        <w:t xml:space="preserve">jobs </w:t>
      </w:r>
      <w:r>
        <w:rPr>
          <w:rFonts w:cs="Arial"/>
          <w:i/>
          <w:lang w:eastAsia="es-ES" w:bidi="en-US"/>
        </w:rPr>
        <w:t xml:space="preserve"> </w:t>
      </w:r>
      <w:r>
        <w:rPr>
          <w:rFonts w:cs="Arial"/>
          <w:lang w:eastAsia="es-ES" w:bidi="en-US"/>
        </w:rPr>
        <w:t xml:space="preserve"> lanzados desde Spark en distintos intervalos de tiempo con resultado exitoso. </w:t>
      </w:r>
    </w:p>
    <w:p w14:paraId="0A7B9A8E" w14:textId="49BE5D84" w:rsidR="00F35811" w:rsidRPr="00632F02" w:rsidRDefault="00F35811" w:rsidP="00F35811">
      <w:pPr>
        <w:pStyle w:val="Descripcin"/>
        <w:rPr>
          <w:rFonts w:cs="Arial"/>
          <w:color w:val="auto"/>
          <w:lang w:eastAsia="es-ES" w:bidi="en-US"/>
        </w:rPr>
      </w:pPr>
      <w:bookmarkStart w:id="254" w:name="_Toc105754870"/>
      <w:r w:rsidRPr="00632F02">
        <w:rPr>
          <w:color w:val="auto"/>
        </w:rPr>
        <w:t xml:space="preserve">Figura </w:t>
      </w:r>
      <w:r w:rsidRPr="00632F02">
        <w:rPr>
          <w:color w:val="auto"/>
        </w:rPr>
        <w:fldChar w:fldCharType="begin"/>
      </w:r>
      <w:r w:rsidRPr="00632F02">
        <w:rPr>
          <w:color w:val="auto"/>
        </w:rPr>
        <w:instrText xml:space="preserve"> SEQ Figura \* ARABIC </w:instrText>
      </w:r>
      <w:r w:rsidRPr="00632F02">
        <w:rPr>
          <w:color w:val="auto"/>
        </w:rPr>
        <w:fldChar w:fldCharType="separate"/>
      </w:r>
      <w:r w:rsidR="000E3D29">
        <w:rPr>
          <w:noProof/>
          <w:color w:val="auto"/>
        </w:rPr>
        <w:t>23</w:t>
      </w:r>
      <w:r w:rsidRPr="00632F02">
        <w:rPr>
          <w:color w:val="auto"/>
        </w:rPr>
        <w:fldChar w:fldCharType="end"/>
      </w:r>
      <w:r w:rsidRPr="00632F02">
        <w:rPr>
          <w:color w:val="auto"/>
        </w:rPr>
        <w:t xml:space="preserve"> Interfaz Spark - </w:t>
      </w:r>
      <w:r w:rsidR="00632F02">
        <w:rPr>
          <w:color w:val="auto"/>
        </w:rPr>
        <w:t>Jobs</w:t>
      </w:r>
      <w:r w:rsidRPr="00632F02">
        <w:rPr>
          <w:color w:val="auto"/>
        </w:rPr>
        <w:t xml:space="preserve"> en  Microbatch</w:t>
      </w:r>
      <w:bookmarkEnd w:id="254"/>
    </w:p>
    <w:p w14:paraId="22A72B50" w14:textId="6F1D1A28" w:rsidR="00746142" w:rsidRPr="0002492C" w:rsidRDefault="00841379" w:rsidP="008E7C12">
      <w:pPr>
        <w:rPr>
          <w:rFonts w:cs="Arial"/>
          <w:lang w:eastAsia="es-ES" w:bidi="en-US"/>
        </w:rPr>
      </w:pPr>
      <w:r w:rsidRPr="00841379">
        <w:rPr>
          <w:rFonts w:cs="Arial"/>
          <w:noProof/>
          <w:lang w:eastAsia="es-EC"/>
        </w:rPr>
        <w:drawing>
          <wp:inline distT="0" distB="0" distL="0" distR="0" wp14:anchorId="46E1D0DD" wp14:editId="731216D9">
            <wp:extent cx="5883239" cy="2422716"/>
            <wp:effectExtent l="0" t="0" r="3810" b="0"/>
            <wp:docPr id="84" name="Imagen 84" descr="C:\Users\bodg010715\Documents\UNIR\TFM\TFM\imagenes\microb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g010715\Documents\UNIR\TFM\TFM\imagenes\microbatch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7836" cy="2424609"/>
                    </a:xfrm>
                    <a:prstGeom prst="rect">
                      <a:avLst/>
                    </a:prstGeom>
                    <a:noFill/>
                    <a:ln>
                      <a:noFill/>
                    </a:ln>
                  </pic:spPr>
                </pic:pic>
              </a:graphicData>
            </a:graphic>
          </wp:inline>
        </w:drawing>
      </w:r>
    </w:p>
    <w:p w14:paraId="61C6D69D" w14:textId="6E6B29D8" w:rsidR="009E31B2" w:rsidRPr="00C52476" w:rsidRDefault="009E31B2" w:rsidP="009E31B2">
      <w:pPr>
        <w:pStyle w:val="Ttulo1"/>
        <w:rPr>
          <w:color w:val="000000" w:themeColor="text1"/>
          <w:lang w:eastAsia="es-ES"/>
        </w:rPr>
      </w:pPr>
      <w:bookmarkStart w:id="255" w:name="_Toc105754820"/>
      <w:r w:rsidRPr="00C52476">
        <w:rPr>
          <w:color w:val="000000" w:themeColor="text1"/>
          <w:lang w:eastAsia="es-ES"/>
        </w:rPr>
        <w:t>4.5. Reportería en tiempo real</w:t>
      </w:r>
      <w:bookmarkEnd w:id="255"/>
    </w:p>
    <w:p w14:paraId="19101CE1" w14:textId="503DB3AB" w:rsidR="00632F02" w:rsidRDefault="0002492C" w:rsidP="003B7219">
      <w:pPr>
        <w:rPr>
          <w:color w:val="000000" w:themeColor="text1"/>
          <w:lang w:val="es-ES" w:eastAsia="es-ES" w:bidi="en-US"/>
        </w:rPr>
      </w:pPr>
      <w:r>
        <w:rPr>
          <w:color w:val="000000" w:themeColor="text1"/>
          <w:lang w:val="es-ES" w:eastAsia="es-ES" w:bidi="en-US"/>
        </w:rPr>
        <w:t>Para la construcción de reportes y cuadros de mandos se utilizó la herramienta Kibana, que se integra con la base de datos de ElasticS</w:t>
      </w:r>
      <w:r w:rsidR="00BC6B0F">
        <w:rPr>
          <w:color w:val="000000" w:themeColor="text1"/>
          <w:lang w:val="es-ES" w:eastAsia="es-ES" w:bidi="en-US"/>
        </w:rPr>
        <w:t>earch</w:t>
      </w:r>
      <w:r w:rsidR="00F709CA">
        <w:rPr>
          <w:color w:val="000000" w:themeColor="text1"/>
          <w:lang w:val="es-ES" w:eastAsia="es-ES" w:bidi="en-US"/>
        </w:rPr>
        <w:t xml:space="preserve">, la cual contiene </w:t>
      </w:r>
      <w:r w:rsidR="00F709CA">
        <w:rPr>
          <w:color w:val="000000" w:themeColor="text1"/>
          <w:lang w:val="es-ES" w:eastAsia="es-ES" w:bidi="en-US"/>
        </w:rPr>
        <w:t xml:space="preserve">funcionalidades para la creación y edición  de </w:t>
      </w:r>
      <w:r w:rsidR="00F709CA" w:rsidRPr="00F709CA">
        <w:rPr>
          <w:i/>
          <w:color w:val="000000" w:themeColor="text1"/>
          <w:lang w:val="es-ES" w:eastAsia="es-ES" w:bidi="en-US"/>
        </w:rPr>
        <w:t>dashboards</w:t>
      </w:r>
      <w:r w:rsidR="00F709CA">
        <w:rPr>
          <w:i/>
          <w:color w:val="000000" w:themeColor="text1"/>
          <w:lang w:val="es-ES" w:eastAsia="es-ES" w:bidi="en-US"/>
        </w:rPr>
        <w:t xml:space="preserve"> ,</w:t>
      </w:r>
      <w:r w:rsidR="00F709CA">
        <w:rPr>
          <w:color w:val="000000" w:themeColor="text1"/>
          <w:lang w:val="es-ES" w:eastAsia="es-ES" w:bidi="en-US"/>
        </w:rPr>
        <w:t xml:space="preserve"> manejo de filtros y navegación</w:t>
      </w:r>
      <w:r w:rsidR="00BC6B0F">
        <w:rPr>
          <w:color w:val="000000" w:themeColor="text1"/>
          <w:lang w:val="es-ES" w:eastAsia="es-ES" w:bidi="en-US"/>
        </w:rPr>
        <w:t xml:space="preserve">. Al igual que en la sección </w:t>
      </w:r>
      <w:r w:rsidR="00632F02">
        <w:rPr>
          <w:color w:val="000000" w:themeColor="text1"/>
          <w:lang w:val="es-ES" w:eastAsia="es-ES" w:bidi="en-US"/>
        </w:rPr>
        <w:t xml:space="preserve">para la carga de la información histórica de declaraciones del periodo 2020-2021, se creó un índice (tabla) llamado declaraciones_2022, que almacenará la </w:t>
      </w:r>
      <w:r w:rsidR="00632F02" w:rsidRPr="00632F02">
        <w:rPr>
          <w:i/>
          <w:color w:val="000000" w:themeColor="text1"/>
          <w:lang w:val="es-ES" w:eastAsia="es-ES" w:bidi="en-US"/>
        </w:rPr>
        <w:t>data</w:t>
      </w:r>
      <w:r w:rsidR="00632F02">
        <w:rPr>
          <w:i/>
          <w:color w:val="000000" w:themeColor="text1"/>
          <w:lang w:val="es-ES" w:eastAsia="es-ES" w:bidi="en-US"/>
        </w:rPr>
        <w:t xml:space="preserve"> </w:t>
      </w:r>
      <w:r w:rsidR="00632F02">
        <w:rPr>
          <w:color w:val="000000" w:themeColor="text1"/>
          <w:lang w:val="es-ES" w:eastAsia="es-ES" w:bidi="en-US"/>
        </w:rPr>
        <w:t>autogenerada del año 2022; este índice tiene la misma estructura a nivel de campos del índice declaraciones.</w:t>
      </w:r>
      <w:r w:rsidR="00F709CA">
        <w:rPr>
          <w:color w:val="000000" w:themeColor="text1"/>
          <w:lang w:val="es-ES" w:eastAsia="es-ES" w:bidi="en-US"/>
        </w:rPr>
        <w:t xml:space="preserve"> </w:t>
      </w:r>
    </w:p>
    <w:p w14:paraId="76FC4A37" w14:textId="6F019E22" w:rsidR="00632F02" w:rsidRDefault="00632F02" w:rsidP="003B7219">
      <w:pPr>
        <w:rPr>
          <w:color w:val="000000" w:themeColor="text1"/>
          <w:lang w:val="es-ES" w:eastAsia="es-ES" w:bidi="en-US"/>
        </w:rPr>
      </w:pPr>
      <w:r>
        <w:rPr>
          <w:color w:val="000000" w:themeColor="text1"/>
          <w:lang w:val="es-ES" w:eastAsia="es-ES" w:bidi="en-US"/>
        </w:rPr>
        <w:lastRenderedPageBreak/>
        <w:t>Para la construcción de los reportes, se definen las siguientes actividades:</w:t>
      </w:r>
    </w:p>
    <w:p w14:paraId="2C1C6814" w14:textId="5B7D068B" w:rsidR="005F26C9" w:rsidRPr="00744922" w:rsidRDefault="005F26C9" w:rsidP="005F26C9">
      <w:pPr>
        <w:pStyle w:val="Prrafodelista"/>
        <w:numPr>
          <w:ilvl w:val="0"/>
          <w:numId w:val="44"/>
        </w:numPr>
        <w:spacing w:line="360" w:lineRule="auto"/>
        <w:jc w:val="both"/>
        <w:rPr>
          <w:b/>
          <w:color w:val="000000" w:themeColor="text1"/>
          <w:lang w:eastAsia="es-ES" w:bidi="en-US"/>
        </w:rPr>
      </w:pPr>
      <w:r w:rsidRPr="005F26C9">
        <w:rPr>
          <w:b/>
          <w:color w:val="000000" w:themeColor="text1"/>
          <w:lang w:eastAsia="es-ES" w:bidi="en-US"/>
        </w:rPr>
        <w:t xml:space="preserve">Creación de </w:t>
      </w:r>
      <w:r w:rsidRPr="00B77988">
        <w:rPr>
          <w:b/>
          <w:i/>
          <w:color w:val="000000" w:themeColor="text1"/>
          <w:lang w:eastAsia="es-ES" w:bidi="en-US"/>
        </w:rPr>
        <w:t>View</w:t>
      </w:r>
      <w:r w:rsidRPr="005F26C9">
        <w:rPr>
          <w:b/>
          <w:color w:val="000000" w:themeColor="text1"/>
          <w:lang w:eastAsia="es-ES" w:bidi="en-US"/>
        </w:rPr>
        <w:t>:</w:t>
      </w:r>
      <w:r>
        <w:rPr>
          <w:b/>
          <w:color w:val="000000" w:themeColor="text1"/>
          <w:lang w:eastAsia="es-ES" w:bidi="en-US"/>
        </w:rPr>
        <w:t xml:space="preserve"> </w:t>
      </w:r>
      <w:r>
        <w:rPr>
          <w:color w:val="000000" w:themeColor="text1"/>
          <w:lang w:eastAsia="es-ES" w:bidi="en-US"/>
        </w:rPr>
        <w:t xml:space="preserve"> El </w:t>
      </w:r>
      <w:r w:rsidRPr="00B77988">
        <w:rPr>
          <w:i/>
          <w:color w:val="000000" w:themeColor="text1"/>
          <w:lang w:eastAsia="es-ES" w:bidi="en-US"/>
        </w:rPr>
        <w:t>View</w:t>
      </w:r>
      <w:r>
        <w:rPr>
          <w:color w:val="000000" w:themeColor="text1"/>
          <w:lang w:eastAsia="es-ES" w:bidi="en-US"/>
        </w:rPr>
        <w:t xml:space="preserve"> corresponde a una capa semántica con la definición a nivel de usuario de los campos constituyentes del índice, transformaciones y campos calculados. La Figura </w:t>
      </w:r>
      <w:r w:rsidR="00B77988">
        <w:rPr>
          <w:color w:val="000000" w:themeColor="text1"/>
          <w:lang w:eastAsia="es-ES" w:bidi="en-US"/>
        </w:rPr>
        <w:t>24</w:t>
      </w:r>
      <w:r>
        <w:rPr>
          <w:color w:val="000000" w:themeColor="text1"/>
          <w:lang w:eastAsia="es-ES" w:bidi="en-US"/>
        </w:rPr>
        <w:t xml:space="preserve"> </w:t>
      </w:r>
      <w:r w:rsidR="00B77988">
        <w:rPr>
          <w:color w:val="000000" w:themeColor="text1"/>
          <w:lang w:eastAsia="es-ES" w:bidi="en-US"/>
        </w:rPr>
        <w:t xml:space="preserve">muestra la vista declaraciones_2022, con los campos proveniente del índice y campos calculados. En esta se creó la etiqueta CANTÓN para el campo CANTON. </w:t>
      </w:r>
    </w:p>
    <w:p w14:paraId="120A45B8" w14:textId="4F311BD0" w:rsidR="00744922" w:rsidRPr="00744922" w:rsidRDefault="00744922" w:rsidP="00744922">
      <w:pPr>
        <w:pStyle w:val="Descripcin"/>
        <w:rPr>
          <w:b/>
          <w:color w:val="000000" w:themeColor="text1"/>
          <w:lang w:eastAsia="es-ES" w:bidi="en-US"/>
        </w:rPr>
      </w:pPr>
      <w:bookmarkStart w:id="256" w:name="_Toc105754871"/>
      <w:r>
        <w:t xml:space="preserve">Figura </w:t>
      </w:r>
      <w:r>
        <w:fldChar w:fldCharType="begin"/>
      </w:r>
      <w:r>
        <w:instrText xml:space="preserve"> SEQ Figura \* ARABIC </w:instrText>
      </w:r>
      <w:r>
        <w:fldChar w:fldCharType="separate"/>
      </w:r>
      <w:r w:rsidR="000E3D29">
        <w:rPr>
          <w:noProof/>
        </w:rPr>
        <w:t>24</w:t>
      </w:r>
      <w:r>
        <w:fldChar w:fldCharType="end"/>
      </w:r>
      <w:r>
        <w:t xml:space="preserve"> Vista declaraciones_2022</w:t>
      </w:r>
      <w:bookmarkEnd w:id="256"/>
    </w:p>
    <w:p w14:paraId="077B87FD" w14:textId="449ACA6D" w:rsidR="005F26C9" w:rsidRPr="005F26C9" w:rsidRDefault="00744922" w:rsidP="00744922">
      <w:pPr>
        <w:jc w:val="center"/>
        <w:rPr>
          <w:b/>
          <w:color w:val="000000" w:themeColor="text1"/>
          <w:lang w:eastAsia="es-ES" w:bidi="en-US"/>
        </w:rPr>
      </w:pPr>
      <w:r>
        <w:rPr>
          <w:noProof/>
          <w:lang w:eastAsia="es-EC"/>
        </w:rPr>
        <w:drawing>
          <wp:inline distT="0" distB="0" distL="0" distR="0" wp14:anchorId="01548CDF" wp14:editId="2CAA8F8A">
            <wp:extent cx="5166251" cy="226771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8317"/>
                    <a:stretch/>
                  </pic:blipFill>
                  <pic:spPr bwMode="auto">
                    <a:xfrm>
                      <a:off x="0" y="0"/>
                      <a:ext cx="5174811" cy="2271469"/>
                    </a:xfrm>
                    <a:prstGeom prst="rect">
                      <a:avLst/>
                    </a:prstGeom>
                    <a:ln>
                      <a:noFill/>
                    </a:ln>
                    <a:extLst>
                      <a:ext uri="{53640926-AAD7-44D8-BBD7-CCE9431645EC}">
                        <a14:shadowObscured xmlns:a14="http://schemas.microsoft.com/office/drawing/2010/main"/>
                      </a:ext>
                    </a:extLst>
                  </pic:spPr>
                </pic:pic>
              </a:graphicData>
            </a:graphic>
          </wp:inline>
        </w:drawing>
      </w:r>
    </w:p>
    <w:p w14:paraId="14A31210" w14:textId="3921D9DB" w:rsidR="00BC6B0F" w:rsidRDefault="00B77988" w:rsidP="003B7219">
      <w:pPr>
        <w:rPr>
          <w:color w:val="000000" w:themeColor="text1"/>
          <w:lang w:val="es-ES" w:eastAsia="es-ES" w:bidi="en-US"/>
        </w:rPr>
      </w:pPr>
      <w:r>
        <w:rPr>
          <w:color w:val="000000" w:themeColor="text1"/>
          <w:lang w:val="es-ES" w:eastAsia="es-ES" w:bidi="en-US"/>
        </w:rPr>
        <w:t xml:space="preserve">Adicional, se creó un campo calculado denominado MES_AÑO, de tipo </w:t>
      </w:r>
      <w:r>
        <w:rPr>
          <w:i/>
          <w:color w:val="000000" w:themeColor="text1"/>
          <w:lang w:val="es-ES" w:eastAsia="es-ES" w:bidi="en-US"/>
        </w:rPr>
        <w:t xml:space="preserve">doublé, </w:t>
      </w:r>
      <w:r>
        <w:rPr>
          <w:color w:val="000000" w:themeColor="text1"/>
          <w:lang w:val="es-ES" w:eastAsia="es-ES" w:bidi="en-US"/>
        </w:rPr>
        <w:t xml:space="preserve"> que corresponde a la transformación a formato numérico del campo  tipo </w:t>
      </w:r>
      <w:r w:rsidRPr="00B77988">
        <w:rPr>
          <w:i/>
          <w:color w:val="000000" w:themeColor="text1"/>
          <w:lang w:val="es-ES" w:eastAsia="es-ES" w:bidi="en-US"/>
        </w:rPr>
        <w:t>keyword</w:t>
      </w:r>
      <w:r>
        <w:rPr>
          <w:color w:val="000000" w:themeColor="text1"/>
          <w:lang w:val="es-ES" w:eastAsia="es-ES" w:bidi="en-US"/>
        </w:rPr>
        <w:t xml:space="preserve"> “MES”. Este nuevo campo permitirá el ordenamiento de los meses de forma numérica (1,2,3,…..12) y no en de tipo alfanumérica (1,11,12,2,3,4….) , de esta forma se podrá crear visualizaciones como gráfica de líneas para ver la evolución en el tiempo de determinadas métricas. La Figura 25 contiene la definición del campo calculado MES_AÑO y el código Java para su creación.</w:t>
      </w:r>
    </w:p>
    <w:p w14:paraId="5674348D" w14:textId="4C57008B" w:rsidR="00B77988" w:rsidRPr="00B77988" w:rsidRDefault="00B77988" w:rsidP="00B77988">
      <w:pPr>
        <w:pStyle w:val="Descripcin"/>
        <w:rPr>
          <w:color w:val="auto"/>
          <w:lang w:eastAsia="es-ES" w:bidi="en-US"/>
        </w:rPr>
      </w:pPr>
      <w:bookmarkStart w:id="257" w:name="_Toc105754872"/>
      <w:r w:rsidRPr="00B77988">
        <w:rPr>
          <w:color w:val="auto"/>
        </w:rPr>
        <w:t xml:space="preserve">Figura </w:t>
      </w:r>
      <w:r w:rsidRPr="00B77988">
        <w:rPr>
          <w:color w:val="auto"/>
        </w:rPr>
        <w:fldChar w:fldCharType="begin"/>
      </w:r>
      <w:r w:rsidRPr="00B77988">
        <w:rPr>
          <w:color w:val="auto"/>
        </w:rPr>
        <w:instrText xml:space="preserve"> SEQ Figura \* ARABIC </w:instrText>
      </w:r>
      <w:r w:rsidRPr="00B77988">
        <w:rPr>
          <w:color w:val="auto"/>
        </w:rPr>
        <w:fldChar w:fldCharType="separate"/>
      </w:r>
      <w:r w:rsidR="000E3D29">
        <w:rPr>
          <w:noProof/>
          <w:color w:val="auto"/>
        </w:rPr>
        <w:t>25</w:t>
      </w:r>
      <w:r w:rsidRPr="00B77988">
        <w:rPr>
          <w:color w:val="auto"/>
        </w:rPr>
        <w:fldChar w:fldCharType="end"/>
      </w:r>
      <w:r w:rsidRPr="00B77988">
        <w:rPr>
          <w:color w:val="auto"/>
        </w:rPr>
        <w:t xml:space="preserve"> Campo calculado MES_AÑO</w:t>
      </w:r>
      <w:bookmarkEnd w:id="257"/>
    </w:p>
    <w:p w14:paraId="589EFE69" w14:textId="55396A33" w:rsidR="00B77988" w:rsidRDefault="00B77988" w:rsidP="00E2591F">
      <w:pPr>
        <w:jc w:val="center"/>
        <w:rPr>
          <w:color w:val="000000" w:themeColor="text1"/>
          <w:lang w:val="es-ES" w:eastAsia="es-ES" w:bidi="en-US"/>
        </w:rPr>
      </w:pPr>
      <w:r w:rsidRPr="00B77988">
        <w:rPr>
          <w:noProof/>
          <w:color w:val="000000" w:themeColor="text1"/>
          <w:lang w:eastAsia="es-EC"/>
        </w:rPr>
        <w:lastRenderedPageBreak/>
        <w:drawing>
          <wp:inline distT="0" distB="0" distL="0" distR="0" wp14:anchorId="6F8E5F64" wp14:editId="64B1ED9B">
            <wp:extent cx="3057754" cy="3041112"/>
            <wp:effectExtent l="0" t="0" r="9525" b="6985"/>
            <wp:docPr id="86" name="Imagen 86" descr="C:\Users\bodg010715\Documents\UNIR\TFM\TFM\imagenes\mes_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g010715\Documents\UNIR\TFM\TFM\imagenes\mes_añ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0207" cy="3083334"/>
                    </a:xfrm>
                    <a:prstGeom prst="rect">
                      <a:avLst/>
                    </a:prstGeom>
                    <a:noFill/>
                    <a:ln>
                      <a:noFill/>
                    </a:ln>
                  </pic:spPr>
                </pic:pic>
              </a:graphicData>
            </a:graphic>
          </wp:inline>
        </w:drawing>
      </w:r>
    </w:p>
    <w:p w14:paraId="1203D84E" w14:textId="6AC7CE6B" w:rsidR="00BC6B0F" w:rsidRDefault="00B77988" w:rsidP="00E2591F">
      <w:pPr>
        <w:pStyle w:val="Prrafodelista"/>
        <w:numPr>
          <w:ilvl w:val="0"/>
          <w:numId w:val="44"/>
        </w:numPr>
        <w:spacing w:line="360" w:lineRule="auto"/>
        <w:jc w:val="both"/>
        <w:rPr>
          <w:color w:val="000000" w:themeColor="text1"/>
          <w:lang w:eastAsia="es-ES" w:bidi="en-US"/>
        </w:rPr>
      </w:pPr>
      <w:r w:rsidRPr="00B77988">
        <w:rPr>
          <w:b/>
          <w:color w:val="000000" w:themeColor="text1"/>
          <w:lang w:eastAsia="es-ES" w:bidi="en-US"/>
        </w:rPr>
        <w:t xml:space="preserve">Creación de </w:t>
      </w:r>
      <w:r w:rsidRPr="00B77988">
        <w:rPr>
          <w:b/>
          <w:color w:val="000000" w:themeColor="text1"/>
          <w:lang w:eastAsia="es-ES" w:bidi="en-US"/>
        </w:rPr>
        <w:t>Visualizaciones:</w:t>
      </w:r>
      <w:r w:rsidRPr="00B77988">
        <w:rPr>
          <w:b/>
          <w:color w:val="000000" w:themeColor="text1"/>
          <w:lang w:eastAsia="es-ES" w:bidi="en-US"/>
        </w:rPr>
        <w:t xml:space="preserve"> </w:t>
      </w:r>
      <w:r w:rsidRPr="00B77988">
        <w:rPr>
          <w:color w:val="000000" w:themeColor="text1"/>
          <w:lang w:eastAsia="es-ES" w:bidi="en-US"/>
        </w:rPr>
        <w:t xml:space="preserve"> </w:t>
      </w:r>
      <w:r w:rsidR="007D75E7">
        <w:rPr>
          <w:color w:val="000000" w:themeColor="text1"/>
          <w:lang w:eastAsia="es-ES" w:bidi="en-US"/>
        </w:rPr>
        <w:t>Kibana pone a disposición varios tipos de visualizaciones como gráficos de barras, pasteles (</w:t>
      </w:r>
      <w:r w:rsidR="00E2591F">
        <w:rPr>
          <w:i/>
          <w:color w:val="000000" w:themeColor="text1"/>
          <w:lang w:eastAsia="es-ES" w:bidi="en-US"/>
        </w:rPr>
        <w:t>donuts</w:t>
      </w:r>
      <w:r w:rsidR="007D75E7">
        <w:rPr>
          <w:color w:val="000000" w:themeColor="text1"/>
          <w:lang w:eastAsia="es-ES" w:bidi="en-US"/>
        </w:rPr>
        <w:t xml:space="preserve">), </w:t>
      </w:r>
      <w:r w:rsidR="00E2591F">
        <w:rPr>
          <w:color w:val="000000" w:themeColor="text1"/>
          <w:lang w:eastAsia="es-ES" w:bidi="en-US"/>
        </w:rPr>
        <w:t xml:space="preserve">líneas, tablas o incluso mapas geográficos. Para el </w:t>
      </w:r>
      <w:r w:rsidR="00E2591F" w:rsidRPr="00E2591F">
        <w:rPr>
          <w:i/>
          <w:color w:val="000000" w:themeColor="text1"/>
          <w:lang w:eastAsia="es-ES" w:bidi="en-US"/>
        </w:rPr>
        <w:t>dashboard</w:t>
      </w:r>
      <w:r w:rsidR="00E2591F">
        <w:rPr>
          <w:i/>
          <w:color w:val="000000" w:themeColor="text1"/>
          <w:lang w:eastAsia="es-ES" w:bidi="en-US"/>
        </w:rPr>
        <w:t xml:space="preserve"> </w:t>
      </w:r>
      <w:r w:rsidR="00E2591F">
        <w:rPr>
          <w:color w:val="000000" w:themeColor="text1"/>
          <w:lang w:eastAsia="es-ES" w:bidi="en-US"/>
        </w:rPr>
        <w:t xml:space="preserve"> en tiempo real, se crearon varias visualizaciones, cuya creación es similar. Para todos los gráficos, a excepción de los mapas, bastará con escoger el tipo de gráfico y los atributos (campos) que serán representados. La Figura 26, representa un gráfico de barras horizontales hecho en Kibana para la sumatoria de los campos TOTAL_COMPRAS y TOTAL_VENTAS por PROVINCIA.</w:t>
      </w:r>
    </w:p>
    <w:p w14:paraId="64C19A3E" w14:textId="48231417" w:rsidR="00E2591F" w:rsidRDefault="00E2591F" w:rsidP="00E2591F">
      <w:pPr>
        <w:pStyle w:val="Descripcin"/>
      </w:pPr>
      <w:r>
        <w:rPr>
          <w:b/>
          <w:color w:val="000000" w:themeColor="text1"/>
          <w:lang w:eastAsia="es-ES" w:bidi="en-US"/>
        </w:rPr>
        <w:t xml:space="preserve"> </w:t>
      </w:r>
      <w:bookmarkStart w:id="258" w:name="_Toc105754873"/>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26</w:t>
      </w:r>
      <w:r w:rsidRPr="00C430AA">
        <w:rPr>
          <w:color w:val="auto"/>
        </w:rPr>
        <w:fldChar w:fldCharType="end"/>
      </w:r>
      <w:r w:rsidRPr="00C430AA">
        <w:rPr>
          <w:color w:val="auto"/>
        </w:rPr>
        <w:t xml:space="preserve"> Gráfico de barras en Kibana</w:t>
      </w:r>
      <w:bookmarkEnd w:id="258"/>
    </w:p>
    <w:p w14:paraId="0E3BE38D" w14:textId="4623C176" w:rsidR="00E2591F" w:rsidRPr="00B77988" w:rsidRDefault="00E2591F" w:rsidP="00F709CA">
      <w:pPr>
        <w:pStyle w:val="Descripcin"/>
        <w:jc w:val="center"/>
        <w:rPr>
          <w:color w:val="000000" w:themeColor="text1"/>
          <w:lang w:eastAsia="es-ES" w:bidi="en-US"/>
        </w:rPr>
      </w:pPr>
      <w:r>
        <w:rPr>
          <w:noProof/>
          <w:lang w:eastAsia="es-EC"/>
        </w:rPr>
        <w:drawing>
          <wp:inline distT="0" distB="0" distL="0" distR="0" wp14:anchorId="68927911" wp14:editId="563E6661">
            <wp:extent cx="5515661" cy="2279238"/>
            <wp:effectExtent l="0" t="0" r="889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9091" cy="2293052"/>
                    </a:xfrm>
                    <a:prstGeom prst="rect">
                      <a:avLst/>
                    </a:prstGeom>
                  </pic:spPr>
                </pic:pic>
              </a:graphicData>
            </a:graphic>
          </wp:inline>
        </w:drawing>
      </w:r>
    </w:p>
    <w:p w14:paraId="74335ED8" w14:textId="60D013AA" w:rsidR="003B7219" w:rsidRDefault="003B7219" w:rsidP="002536BE">
      <w:pPr>
        <w:tabs>
          <w:tab w:val="left" w:pos="1160"/>
        </w:tabs>
        <w:rPr>
          <w:color w:val="000000" w:themeColor="text1"/>
          <w:lang w:val="es-ES" w:eastAsia="es-ES" w:bidi="en-US"/>
        </w:rPr>
      </w:pPr>
    </w:p>
    <w:p w14:paraId="69BC56C0" w14:textId="0ED4D9A7" w:rsidR="009C540D" w:rsidRPr="00C430AA" w:rsidRDefault="009C540D" w:rsidP="002536BE">
      <w:pPr>
        <w:tabs>
          <w:tab w:val="left" w:pos="1160"/>
        </w:tabs>
        <w:rPr>
          <w:color w:val="000000" w:themeColor="text1"/>
          <w:lang w:val="es-ES" w:eastAsia="es-ES" w:bidi="en-US"/>
        </w:rPr>
      </w:pPr>
      <w:r>
        <w:rPr>
          <w:color w:val="000000" w:themeColor="text1"/>
          <w:lang w:val="es-ES" w:eastAsia="es-ES" w:bidi="en-US"/>
        </w:rPr>
        <w:t>En el caso de los mapas, cuya ventaja radica en facilitar al usuario una mejor comprensión cognitiva de los datos a través de atributos geográficos; esto a partir de un fichero .geoson con la información de las localidades a visualizar. Este .geo</w:t>
      </w:r>
      <w:r w:rsidR="00C430AA">
        <w:rPr>
          <w:color w:val="000000" w:themeColor="text1"/>
          <w:lang w:val="es-ES" w:eastAsia="es-ES" w:bidi="en-US"/>
        </w:rPr>
        <w:t>j</w:t>
      </w:r>
      <w:r>
        <w:rPr>
          <w:color w:val="000000" w:themeColor="text1"/>
          <w:lang w:val="es-ES" w:eastAsia="es-ES" w:bidi="en-US"/>
        </w:rPr>
        <w:t xml:space="preserve">son se importará en Elastic y </w:t>
      </w:r>
      <w:r>
        <w:rPr>
          <w:color w:val="000000" w:themeColor="text1"/>
          <w:lang w:val="es-ES" w:eastAsia="es-ES" w:bidi="en-US"/>
        </w:rPr>
        <w:lastRenderedPageBreak/>
        <w:t xml:space="preserve">generará un nuevo </w:t>
      </w:r>
      <w:r w:rsidR="00C430AA">
        <w:rPr>
          <w:color w:val="000000" w:themeColor="text1"/>
          <w:lang w:val="es-ES" w:eastAsia="es-ES" w:bidi="en-US"/>
        </w:rPr>
        <w:t xml:space="preserve">índice que permitirá a través de un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cruzarse con la información del índice de declaraciones. La Figura 27 representa el </w:t>
      </w:r>
      <w:r w:rsidR="00C430AA" w:rsidRPr="00C430AA">
        <w:rPr>
          <w:i/>
          <w:color w:val="000000" w:themeColor="text1"/>
          <w:lang w:val="es-ES" w:eastAsia="es-ES" w:bidi="en-US"/>
        </w:rPr>
        <w:t>join</w:t>
      </w:r>
      <w:r w:rsidR="00C430AA">
        <w:rPr>
          <w:i/>
          <w:color w:val="000000" w:themeColor="text1"/>
          <w:lang w:val="es-ES" w:eastAsia="es-ES" w:bidi="en-US"/>
        </w:rPr>
        <w:t xml:space="preserve"> </w:t>
      </w:r>
      <w:r w:rsidR="00C430AA">
        <w:rPr>
          <w:color w:val="000000" w:themeColor="text1"/>
          <w:lang w:val="es-ES" w:eastAsia="es-ES" w:bidi="en-US"/>
        </w:rPr>
        <w:t xml:space="preserve"> entre los índices provincias_mapa y declaraciones_2022. </w:t>
      </w:r>
    </w:p>
    <w:p w14:paraId="5A039921" w14:textId="0075B828" w:rsidR="00C430AA" w:rsidRPr="00C430AA" w:rsidRDefault="00C430AA" w:rsidP="00C430AA">
      <w:pPr>
        <w:pStyle w:val="Descripcin"/>
        <w:rPr>
          <w:color w:val="auto"/>
          <w:lang w:eastAsia="es-ES" w:bidi="en-US"/>
        </w:rPr>
      </w:pPr>
      <w:bookmarkStart w:id="259" w:name="_Toc105754874"/>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27</w:t>
      </w:r>
      <w:r w:rsidRPr="00C430AA">
        <w:rPr>
          <w:color w:val="auto"/>
        </w:rPr>
        <w:fldChar w:fldCharType="end"/>
      </w:r>
      <w:r w:rsidRPr="00C430AA">
        <w:rPr>
          <w:color w:val="auto"/>
        </w:rPr>
        <w:t xml:space="preserve"> Join entre índice geográfico y declaraciones</w:t>
      </w:r>
      <w:bookmarkEnd w:id="259"/>
    </w:p>
    <w:p w14:paraId="1301E015" w14:textId="6241C18A" w:rsidR="00C430AA" w:rsidRDefault="009C540D" w:rsidP="00956E88">
      <w:pPr>
        <w:tabs>
          <w:tab w:val="left" w:pos="1160"/>
        </w:tabs>
        <w:jc w:val="center"/>
        <w:rPr>
          <w:color w:val="000000" w:themeColor="text1"/>
          <w:lang w:val="es-ES" w:eastAsia="es-ES" w:bidi="en-US"/>
        </w:rPr>
      </w:pPr>
      <w:r w:rsidRPr="009C540D">
        <w:rPr>
          <w:noProof/>
          <w:color w:val="000000" w:themeColor="text1"/>
          <w:lang w:eastAsia="es-EC"/>
        </w:rPr>
        <w:drawing>
          <wp:inline distT="0" distB="0" distL="0" distR="0" wp14:anchorId="1F88691B" wp14:editId="0F53B776">
            <wp:extent cx="2360660" cy="2771445"/>
            <wp:effectExtent l="0" t="0" r="1905" b="0"/>
            <wp:docPr id="89" name="Imagen 89" descr="C:\Users\bodg010715\Documents\UNIR\TFM\TFM\imagene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g010715\Documents\UNIR\TFM\TFM\imagenes\join.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3400"/>
                    <a:stretch/>
                  </pic:blipFill>
                  <pic:spPr bwMode="auto">
                    <a:xfrm>
                      <a:off x="0" y="0"/>
                      <a:ext cx="2385001" cy="2800021"/>
                    </a:xfrm>
                    <a:prstGeom prst="rect">
                      <a:avLst/>
                    </a:prstGeom>
                    <a:noFill/>
                    <a:ln>
                      <a:noFill/>
                    </a:ln>
                    <a:extLst>
                      <a:ext uri="{53640926-AAD7-44D8-BBD7-CCE9431645EC}">
                        <a14:shadowObscured xmlns:a14="http://schemas.microsoft.com/office/drawing/2010/main"/>
                      </a:ext>
                    </a:extLst>
                  </pic:spPr>
                </pic:pic>
              </a:graphicData>
            </a:graphic>
          </wp:inline>
        </w:drawing>
      </w:r>
    </w:p>
    <w:p w14:paraId="2D244663" w14:textId="1FFD2D28" w:rsidR="00C430AA" w:rsidRPr="00956E88" w:rsidRDefault="00C430AA" w:rsidP="00956E88">
      <w:pPr>
        <w:pStyle w:val="Prrafodelista"/>
        <w:numPr>
          <w:ilvl w:val="0"/>
          <w:numId w:val="44"/>
        </w:numPr>
        <w:tabs>
          <w:tab w:val="left" w:pos="1160"/>
        </w:tabs>
        <w:spacing w:line="360" w:lineRule="auto"/>
        <w:jc w:val="both"/>
        <w:rPr>
          <w:b/>
          <w:color w:val="000000" w:themeColor="text1"/>
          <w:lang w:eastAsia="es-ES" w:bidi="en-US"/>
        </w:rPr>
      </w:pPr>
      <w:r w:rsidRPr="00C430AA">
        <w:rPr>
          <w:b/>
          <w:color w:val="000000" w:themeColor="text1"/>
          <w:lang w:eastAsia="es-ES" w:bidi="en-US"/>
        </w:rPr>
        <w:t xml:space="preserve">Creación de </w:t>
      </w:r>
      <w:r w:rsidRPr="00C430AA">
        <w:rPr>
          <w:b/>
          <w:i/>
          <w:color w:val="000000" w:themeColor="text1"/>
          <w:lang w:eastAsia="es-ES" w:bidi="en-US"/>
        </w:rPr>
        <w:t>dashboard:</w:t>
      </w:r>
      <w:r>
        <w:rPr>
          <w:b/>
          <w:i/>
          <w:color w:val="000000" w:themeColor="text1"/>
          <w:lang w:eastAsia="es-ES" w:bidi="en-US"/>
        </w:rPr>
        <w:t xml:space="preserve"> </w:t>
      </w:r>
      <w:r>
        <w:rPr>
          <w:color w:val="000000" w:themeColor="text1"/>
          <w:lang w:eastAsia="es-ES" w:bidi="en-US"/>
        </w:rPr>
        <w:t xml:space="preserve">Un </w:t>
      </w:r>
      <w:r w:rsidRPr="00C430AA">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constituye un conjunto de visualizaciones</w:t>
      </w:r>
      <w:r w:rsidR="00F709CA">
        <w:rPr>
          <w:color w:val="000000" w:themeColor="text1"/>
          <w:lang w:eastAsia="es-ES" w:bidi="en-US"/>
        </w:rPr>
        <w:t>;</w:t>
      </w:r>
      <w:r w:rsidR="00956E88">
        <w:rPr>
          <w:color w:val="000000" w:themeColor="text1"/>
          <w:lang w:eastAsia="es-ES" w:bidi="en-US"/>
        </w:rPr>
        <w:t xml:space="preserve"> en la Figura 28 representa el cuadro de mando construido para representar la informaci</w:t>
      </w:r>
      <w:r w:rsidR="00F709CA">
        <w:rPr>
          <w:color w:val="000000" w:themeColor="text1"/>
          <w:lang w:eastAsia="es-ES" w:bidi="en-US"/>
        </w:rPr>
        <w:t>ón de declaraciones entre los que consta tablas, gráficas de barras y líneas, un pastel, un mapa de calor y un mapa geográfico.</w:t>
      </w:r>
    </w:p>
    <w:p w14:paraId="4FF73F18" w14:textId="01C51944" w:rsidR="00956E88" w:rsidRPr="00956E88" w:rsidRDefault="00956E88" w:rsidP="00956E88">
      <w:pPr>
        <w:pStyle w:val="Descripcin"/>
        <w:rPr>
          <w:b/>
          <w:color w:val="auto"/>
          <w:lang w:eastAsia="es-ES" w:bidi="en-US"/>
        </w:rPr>
      </w:pPr>
      <w:bookmarkStart w:id="260" w:name="_Toc105754875"/>
      <w:r w:rsidRPr="00956E88">
        <w:rPr>
          <w:color w:val="auto"/>
        </w:rPr>
        <w:t xml:space="preserve">Figura </w:t>
      </w:r>
      <w:r w:rsidRPr="00956E88">
        <w:rPr>
          <w:color w:val="auto"/>
        </w:rPr>
        <w:fldChar w:fldCharType="begin"/>
      </w:r>
      <w:r w:rsidRPr="00956E88">
        <w:rPr>
          <w:color w:val="auto"/>
        </w:rPr>
        <w:instrText xml:space="preserve"> SEQ Figura \* ARABIC </w:instrText>
      </w:r>
      <w:r w:rsidRPr="00956E88">
        <w:rPr>
          <w:color w:val="auto"/>
        </w:rPr>
        <w:fldChar w:fldCharType="separate"/>
      </w:r>
      <w:r w:rsidR="000E3D29">
        <w:rPr>
          <w:noProof/>
          <w:color w:val="auto"/>
        </w:rPr>
        <w:t>28</w:t>
      </w:r>
      <w:r w:rsidRPr="00956E88">
        <w:rPr>
          <w:color w:val="auto"/>
        </w:rPr>
        <w:fldChar w:fldCharType="end"/>
      </w:r>
      <w:r w:rsidRPr="00956E88">
        <w:rPr>
          <w:color w:val="auto"/>
        </w:rPr>
        <w:t xml:space="preserve"> Dashboard declaraciones 2022</w:t>
      </w:r>
      <w:bookmarkEnd w:id="260"/>
    </w:p>
    <w:p w14:paraId="39D23839" w14:textId="3144F998"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3E2805F3" wp14:editId="20790AEE">
            <wp:extent cx="5066246" cy="2848280"/>
            <wp:effectExtent l="0" t="0" r="1270" b="9525"/>
            <wp:docPr id="90" name="Imagen 90" descr="C:\Users\bodg010715\Documents\UNIR\TFM\TFM\imagenes\repor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g010715\Documents\UNIR\TFM\TFM\imagenes\reporte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8228" cy="2860638"/>
                    </a:xfrm>
                    <a:prstGeom prst="rect">
                      <a:avLst/>
                    </a:prstGeom>
                    <a:noFill/>
                    <a:ln>
                      <a:noFill/>
                    </a:ln>
                  </pic:spPr>
                </pic:pic>
              </a:graphicData>
            </a:graphic>
          </wp:inline>
        </w:drawing>
      </w:r>
    </w:p>
    <w:p w14:paraId="5E33DFBD" w14:textId="782C38DD"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lastRenderedPageBreak/>
        <w:drawing>
          <wp:inline distT="0" distB="0" distL="0" distR="0" wp14:anchorId="59DB4A16" wp14:editId="339638E4">
            <wp:extent cx="4944266" cy="2560320"/>
            <wp:effectExtent l="0" t="0" r="8890" b="0"/>
            <wp:docPr id="91" name="Imagen 91" descr="C:\Users\bodg010715\Documents\UNIR\TFM\TFM\imagenes\report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dg010715\Documents\UNIR\TFM\TFM\imagenes\reportes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4594" cy="2581203"/>
                    </a:xfrm>
                    <a:prstGeom prst="rect">
                      <a:avLst/>
                    </a:prstGeom>
                    <a:noFill/>
                    <a:ln>
                      <a:noFill/>
                    </a:ln>
                  </pic:spPr>
                </pic:pic>
              </a:graphicData>
            </a:graphic>
          </wp:inline>
        </w:drawing>
      </w:r>
    </w:p>
    <w:p w14:paraId="44C9948F" w14:textId="19C2E482" w:rsidR="00555363" w:rsidRDefault="00956E88" w:rsidP="00555363">
      <w:pPr>
        <w:tabs>
          <w:tab w:val="left" w:pos="1160"/>
        </w:tabs>
        <w:rPr>
          <w:color w:val="000000" w:themeColor="text1"/>
          <w:lang w:eastAsia="es-ES" w:bidi="en-US"/>
        </w:rPr>
      </w:pPr>
      <w:r w:rsidRPr="00956E88">
        <w:rPr>
          <w:color w:val="000000" w:themeColor="text1"/>
          <w:lang w:eastAsia="es-ES" w:bidi="en-US"/>
        </w:rPr>
        <w:t>Para</w:t>
      </w:r>
      <w:r>
        <w:rPr>
          <w:color w:val="000000" w:themeColor="text1"/>
          <w:lang w:eastAsia="es-ES" w:bidi="en-US"/>
        </w:rPr>
        <w:t xml:space="preserve"> que el </w:t>
      </w:r>
      <w:r w:rsidRPr="00956E88">
        <w:rPr>
          <w:i/>
          <w:color w:val="000000" w:themeColor="text1"/>
          <w:lang w:eastAsia="es-ES" w:bidi="en-US"/>
        </w:rPr>
        <w:t>dashboard</w:t>
      </w:r>
      <w:r>
        <w:rPr>
          <w:i/>
          <w:color w:val="000000" w:themeColor="text1"/>
          <w:lang w:eastAsia="es-ES" w:bidi="en-US"/>
        </w:rPr>
        <w:t xml:space="preserve"> </w:t>
      </w:r>
      <w:r>
        <w:rPr>
          <w:color w:val="000000" w:themeColor="text1"/>
          <w:lang w:eastAsia="es-ES" w:bidi="en-US"/>
        </w:rPr>
        <w:t>construido represente la información de declaraciones que se carga en tiempo real, se deberá configurar para que su refrescamiento sea periódico. En la Figura 29 se visualiza la configuración para que el reporte se actualice cada 30 segundos; de esta forma se visualizará como los valores de las gráficas constantemente cambian a medida que se van ingestando los datos.</w:t>
      </w:r>
    </w:p>
    <w:p w14:paraId="7F99E5A1" w14:textId="50E7AF3D" w:rsidR="00956E88" w:rsidRPr="00522551" w:rsidRDefault="00956E88" w:rsidP="00956E88">
      <w:pPr>
        <w:pStyle w:val="Descripcin"/>
        <w:rPr>
          <w:color w:val="auto"/>
          <w:lang w:eastAsia="es-ES" w:bidi="en-US"/>
        </w:rPr>
      </w:pPr>
      <w:bookmarkStart w:id="261" w:name="_Toc105754876"/>
      <w:r w:rsidRPr="00522551">
        <w:rPr>
          <w:color w:val="auto"/>
        </w:rPr>
        <w:t xml:space="preserve">Figura </w:t>
      </w:r>
      <w:r w:rsidRPr="00522551">
        <w:rPr>
          <w:color w:val="auto"/>
        </w:rPr>
        <w:fldChar w:fldCharType="begin"/>
      </w:r>
      <w:r w:rsidRPr="00522551">
        <w:rPr>
          <w:color w:val="auto"/>
        </w:rPr>
        <w:instrText xml:space="preserve"> SEQ Figura \* ARABIC </w:instrText>
      </w:r>
      <w:r w:rsidRPr="00522551">
        <w:rPr>
          <w:color w:val="auto"/>
        </w:rPr>
        <w:fldChar w:fldCharType="separate"/>
      </w:r>
      <w:r w:rsidR="000E3D29">
        <w:rPr>
          <w:noProof/>
          <w:color w:val="auto"/>
        </w:rPr>
        <w:t>29</w:t>
      </w:r>
      <w:r w:rsidRPr="00522551">
        <w:rPr>
          <w:color w:val="auto"/>
        </w:rPr>
        <w:fldChar w:fldCharType="end"/>
      </w:r>
      <w:r w:rsidRPr="00522551">
        <w:rPr>
          <w:color w:val="auto"/>
        </w:rPr>
        <w:t xml:space="preserve"> Refrescamiento de dashboard declaraciones</w:t>
      </w:r>
      <w:bookmarkEnd w:id="261"/>
    </w:p>
    <w:p w14:paraId="66CB47D0" w14:textId="2C44A825" w:rsidR="00555363"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169AEF72" wp14:editId="59B4A653">
            <wp:extent cx="2750464" cy="2770134"/>
            <wp:effectExtent l="0" t="0" r="0" b="0"/>
            <wp:docPr id="92" name="Imagen 92" descr="C:\Users\bodg010715\Documents\UNIR\TFM\TFM\imagene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g010715\Documents\UNIR\TFM\TFM\imagenes\refresh.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5417" cy="2785193"/>
                    </a:xfrm>
                    <a:prstGeom prst="rect">
                      <a:avLst/>
                    </a:prstGeom>
                    <a:noFill/>
                    <a:ln>
                      <a:noFill/>
                    </a:ln>
                  </pic:spPr>
                </pic:pic>
              </a:graphicData>
            </a:graphic>
          </wp:inline>
        </w:drawing>
      </w:r>
    </w:p>
    <w:p w14:paraId="31CFBB9A" w14:textId="232F5C00" w:rsidR="00555363" w:rsidRDefault="00555363" w:rsidP="00555363">
      <w:pPr>
        <w:tabs>
          <w:tab w:val="left" w:pos="1160"/>
        </w:tabs>
        <w:rPr>
          <w:b/>
          <w:color w:val="000000" w:themeColor="text1"/>
          <w:lang w:eastAsia="es-ES" w:bidi="en-US"/>
        </w:rPr>
      </w:pPr>
    </w:p>
    <w:p w14:paraId="6AE92B50" w14:textId="7E1E7E1C" w:rsidR="00555363" w:rsidRDefault="00555363" w:rsidP="00555363">
      <w:pPr>
        <w:tabs>
          <w:tab w:val="left" w:pos="1160"/>
        </w:tabs>
        <w:rPr>
          <w:b/>
          <w:color w:val="000000" w:themeColor="text1"/>
          <w:lang w:eastAsia="es-ES" w:bidi="en-US"/>
        </w:rPr>
      </w:pPr>
    </w:p>
    <w:p w14:paraId="72D8EABC" w14:textId="348A004A" w:rsidR="00555363" w:rsidRDefault="00555363" w:rsidP="00555363">
      <w:pPr>
        <w:tabs>
          <w:tab w:val="left" w:pos="1160"/>
        </w:tabs>
        <w:rPr>
          <w:b/>
          <w:color w:val="000000" w:themeColor="text1"/>
          <w:lang w:eastAsia="es-ES" w:bidi="en-US"/>
        </w:rPr>
      </w:pPr>
    </w:p>
    <w:p w14:paraId="6EC40B84" w14:textId="2338BA12" w:rsidR="00555363" w:rsidRPr="00555363" w:rsidRDefault="00555363" w:rsidP="00555363">
      <w:pPr>
        <w:tabs>
          <w:tab w:val="left" w:pos="1160"/>
        </w:tabs>
        <w:rPr>
          <w:b/>
          <w:color w:val="000000" w:themeColor="text1"/>
          <w:lang w:eastAsia="es-ES" w:bidi="en-US"/>
        </w:rPr>
      </w:pPr>
    </w:p>
    <w:p w14:paraId="4F7DE6A4" w14:textId="6A0A9DCE" w:rsidR="009E31B2" w:rsidRPr="00881F30" w:rsidRDefault="009E31B2" w:rsidP="009E31B2">
      <w:pPr>
        <w:pStyle w:val="Ttulo1"/>
        <w:rPr>
          <w:color w:val="000000" w:themeColor="text1"/>
          <w:lang w:eastAsia="es-ES"/>
        </w:rPr>
      </w:pPr>
      <w:bookmarkStart w:id="262" w:name="_Toc105754821"/>
      <w:r w:rsidRPr="00881F30">
        <w:rPr>
          <w:color w:val="000000" w:themeColor="text1"/>
          <w:lang w:eastAsia="es-ES"/>
        </w:rPr>
        <w:lastRenderedPageBreak/>
        <w:t>4.6. Clusterización</w:t>
      </w:r>
      <w:bookmarkEnd w:id="262"/>
    </w:p>
    <w:p w14:paraId="79193680" w14:textId="5139D55B" w:rsidR="009C674C" w:rsidRPr="00881F30" w:rsidRDefault="00E35C59" w:rsidP="009E31B2">
      <w:pPr>
        <w:rPr>
          <w:color w:val="000000" w:themeColor="text1"/>
          <w:lang w:val="es-ES" w:eastAsia="es-ES" w:bidi="en-US"/>
        </w:rPr>
      </w:pPr>
      <w:r w:rsidRPr="00881F30">
        <w:rPr>
          <w:color w:val="000000" w:themeColor="text1"/>
          <w:lang w:val="es-ES" w:eastAsia="es-ES" w:bidi="en-US"/>
        </w:rPr>
        <w:t xml:space="preserve">En esta sección se abordará el uso de técnicas de </w:t>
      </w:r>
      <w:r w:rsidR="009C674C" w:rsidRPr="00881F30">
        <w:rPr>
          <w:i/>
          <w:iCs/>
          <w:color w:val="000000" w:themeColor="text1"/>
          <w:lang w:val="es-ES" w:eastAsia="es-ES" w:bidi="en-US"/>
        </w:rPr>
        <w:t xml:space="preserve">Machine Learning </w:t>
      </w:r>
      <w:r w:rsidR="009C674C" w:rsidRPr="00881F30">
        <w:rPr>
          <w:color w:val="000000" w:themeColor="text1"/>
          <w:lang w:val="es-ES" w:eastAsia="es-ES" w:bidi="en-US"/>
        </w:rPr>
        <w:t xml:space="preserve">para la identificación de instancias (cantones) con atributos similares, para ello se emplea la librería de Python: </w:t>
      </w:r>
      <w:r w:rsidR="00887AD5" w:rsidRPr="00881F30">
        <w:rPr>
          <w:color w:val="000000" w:themeColor="text1"/>
          <w:lang w:val="es-ES" w:eastAsia="es-ES" w:bidi="en-US"/>
        </w:rPr>
        <w:t>S</w:t>
      </w:r>
      <w:r w:rsidR="009C674C" w:rsidRPr="00881F30">
        <w:rPr>
          <w:color w:val="000000" w:themeColor="text1"/>
          <w:lang w:val="es-ES" w:eastAsia="es-ES" w:bidi="en-US"/>
        </w:rPr>
        <w:t xml:space="preserve">cikit-learn la cual </w:t>
      </w:r>
      <w:r w:rsidR="00CF594D" w:rsidRPr="00881F30">
        <w:rPr>
          <w:color w:val="000000" w:themeColor="text1"/>
          <w:lang w:val="es-ES" w:eastAsia="es-ES" w:bidi="en-US"/>
        </w:rPr>
        <w:t>cuenta con varios</w:t>
      </w:r>
      <w:r w:rsidR="009C674C" w:rsidRPr="00881F30">
        <w:rPr>
          <w:color w:val="000000" w:themeColor="text1"/>
          <w:lang w:val="es-ES" w:eastAsia="es-ES" w:bidi="en-US"/>
        </w:rPr>
        <w:t xml:space="preserve"> algoritmos no supervisados, entre ellos la clusterización.</w:t>
      </w:r>
    </w:p>
    <w:p w14:paraId="4B2A4EDD" w14:textId="42831B35" w:rsidR="002D1E13" w:rsidRDefault="000C001C" w:rsidP="002D1E13">
      <w:pPr>
        <w:rPr>
          <w:color w:val="000000" w:themeColor="text1"/>
          <w:lang w:val="es-ES" w:eastAsia="es-ES" w:bidi="en-US"/>
        </w:rPr>
      </w:pPr>
      <w:r w:rsidRPr="00881F30">
        <w:rPr>
          <w:color w:val="000000" w:themeColor="text1"/>
          <w:lang w:val="es-ES" w:eastAsia="es-ES" w:bidi="en-US"/>
        </w:rPr>
        <w:t>Para la segmentación de localidades e identificación de sus realidades en el marco de declaraciones: compras, ventas, exportaciones, importaciones</w:t>
      </w:r>
      <w:r w:rsidR="00221802" w:rsidRPr="00881F30">
        <w:rPr>
          <w:color w:val="000000" w:themeColor="text1"/>
          <w:lang w:val="es-ES" w:eastAsia="es-ES" w:bidi="en-US"/>
        </w:rPr>
        <w:t xml:space="preserve"> y demás, se ejecutaron varias fases sobre los datos agregados de declaraciones, los mismos que serán explicados</w:t>
      </w:r>
      <w:r w:rsidR="00DD5950" w:rsidRPr="00881F30">
        <w:rPr>
          <w:color w:val="000000" w:themeColor="text1"/>
          <w:lang w:val="es-ES" w:eastAsia="es-ES" w:bidi="en-US"/>
        </w:rPr>
        <w:t xml:space="preserve"> a detalle</w:t>
      </w:r>
      <w:r w:rsidR="001C3BFF" w:rsidRPr="00881F30">
        <w:rPr>
          <w:color w:val="000000" w:themeColor="text1"/>
          <w:lang w:val="es-ES" w:eastAsia="es-ES" w:bidi="en-US"/>
        </w:rPr>
        <w:t xml:space="preserve"> más adelante; sin embargo</w:t>
      </w:r>
      <w:r w:rsidR="00E83F2D" w:rsidRPr="00881F30">
        <w:rPr>
          <w:color w:val="000000" w:themeColor="text1"/>
          <w:lang w:val="es-ES" w:eastAsia="es-ES" w:bidi="en-US"/>
        </w:rPr>
        <w:t xml:space="preserve">, </w:t>
      </w:r>
      <w:r w:rsidR="001C3BFF" w:rsidRPr="00881F30">
        <w:rPr>
          <w:color w:val="000000" w:themeColor="text1"/>
          <w:lang w:val="es-ES" w:eastAsia="es-ES" w:bidi="en-US"/>
        </w:rPr>
        <w:t xml:space="preserve"> es imperativo </w:t>
      </w:r>
      <w:r w:rsidR="00E83F2D" w:rsidRPr="00881F30">
        <w:rPr>
          <w:color w:val="000000" w:themeColor="text1"/>
          <w:lang w:val="es-ES" w:eastAsia="es-ES" w:bidi="en-US"/>
        </w:rPr>
        <w:t>abordar</w:t>
      </w:r>
      <w:r w:rsidR="001C3BFF" w:rsidRPr="00881F30">
        <w:rPr>
          <w:color w:val="000000" w:themeColor="text1"/>
          <w:lang w:val="es-ES" w:eastAsia="es-ES" w:bidi="en-US"/>
        </w:rPr>
        <w:t xml:space="preserve"> el uso de la técnica de Análisis de Componentes Principales, PCA</w:t>
      </w:r>
      <w:r w:rsidR="007608DD">
        <w:rPr>
          <w:color w:val="000000" w:themeColor="text1"/>
          <w:lang w:val="es-ES" w:eastAsia="es-ES" w:bidi="en-US"/>
        </w:rPr>
        <w:t xml:space="preserve"> (</w:t>
      </w:r>
      <w:r w:rsidR="007608DD" w:rsidRPr="007608DD">
        <w:rPr>
          <w:i/>
          <w:color w:val="000000" w:themeColor="text1"/>
          <w:lang w:val="es-ES" w:eastAsia="es-ES" w:bidi="en-US"/>
        </w:rPr>
        <w:t>Principal Components Analysis</w:t>
      </w:r>
      <w:r w:rsidR="007608DD">
        <w:rPr>
          <w:color w:val="000000" w:themeColor="text1"/>
          <w:lang w:val="es-ES" w:eastAsia="es-ES" w:bidi="en-US"/>
        </w:rPr>
        <w:t xml:space="preserve"> )</w:t>
      </w:r>
      <w:r w:rsidR="001C3BFF" w:rsidRPr="00881F30">
        <w:rPr>
          <w:color w:val="000000" w:themeColor="text1"/>
          <w:lang w:val="es-ES" w:eastAsia="es-ES" w:bidi="en-US"/>
        </w:rPr>
        <w:t xml:space="preserve"> por sus </w:t>
      </w:r>
      <w:r w:rsidR="00CF594D" w:rsidRPr="00881F30">
        <w:rPr>
          <w:color w:val="000000" w:themeColor="text1"/>
          <w:lang w:val="es-ES" w:eastAsia="es-ES" w:bidi="en-US"/>
        </w:rPr>
        <w:t xml:space="preserve">siglas en </w:t>
      </w:r>
      <w:r w:rsidR="001C3BFF" w:rsidRPr="00881F30">
        <w:rPr>
          <w:color w:val="000000" w:themeColor="text1"/>
          <w:lang w:val="es-ES" w:eastAsia="es-ES" w:bidi="en-US"/>
        </w:rPr>
        <w:t>inglés, que aporta una mayor facilidad a la hora de trabajar con los at</w:t>
      </w:r>
      <w:r w:rsidR="00F05A1C">
        <w:rPr>
          <w:color w:val="000000" w:themeColor="text1"/>
          <w:lang w:val="es-ES" w:eastAsia="es-ES" w:bidi="en-US"/>
        </w:rPr>
        <w:t>ributos de un conjunto de datos. Se adjunta el Anexo V, que explica el funcionamiento del Análisis de Componentes Principales a través de un lenguaje de programación.</w:t>
      </w:r>
    </w:p>
    <w:p w14:paraId="6F0135C7" w14:textId="4BE92B2E" w:rsidR="003C2815" w:rsidRPr="002D1E13" w:rsidRDefault="003C2815" w:rsidP="002D1E13">
      <w:pPr>
        <w:rPr>
          <w:b/>
          <w:bCs/>
          <w:strike/>
          <w:color w:val="FF0000"/>
          <w:lang w:val="es-ES" w:eastAsia="es-ES" w:bidi="en-US"/>
        </w:rPr>
      </w:pPr>
      <w:r w:rsidRPr="002D1E13">
        <w:rPr>
          <w:rFonts w:eastAsia="Times New Roman" w:cs="TeXGyreTermes-Regular"/>
          <w:b/>
          <w:bCs/>
          <w:strike/>
          <w:color w:val="FF0000"/>
          <w:lang w:val="es-ES" w:eastAsia="es-ES"/>
        </w:rPr>
        <w:t>4.6.1 Análisis de Componentes Principales (PCA)</w:t>
      </w:r>
    </w:p>
    <w:p w14:paraId="2D0A9EC1" w14:textId="32F6BF57" w:rsidR="00F91B62" w:rsidRPr="00881F30" w:rsidRDefault="005429EB" w:rsidP="002D1E13">
      <w:pPr>
        <w:rPr>
          <w:color w:val="000000" w:themeColor="text1"/>
          <w:lang w:eastAsia="es-ES" w:bidi="en-US"/>
        </w:rPr>
      </w:pPr>
      <w:commentRangeStart w:id="263"/>
      <w:ins w:id="264" w:author="Usuario de Microsoft Office" w:date="2022-05-23T19:18:00Z">
        <w:r w:rsidRPr="005429EB">
          <w:rPr>
            <w:color w:val="000000" w:themeColor="text1"/>
            <w:highlight w:val="green"/>
            <w:lang w:eastAsia="es-ES" w:bidi="en-US"/>
            <w:rPrChange w:id="265" w:author="Usuario de Microsoft Office" w:date="2022-05-23T19:19:00Z">
              <w:rPr>
                <w:color w:val="000000" w:themeColor="text1"/>
                <w:lang w:eastAsia="es-ES" w:bidi="en-US"/>
              </w:rPr>
            </w:rPrChange>
          </w:rPr>
          <w:t>CUIDADO QUE ACA ES NUESTRO TRAB</w:t>
        </w:r>
      </w:ins>
      <w:ins w:id="266" w:author="Usuario de Microsoft Office" w:date="2022-05-23T19:19:00Z">
        <w:r w:rsidRPr="005429EB">
          <w:rPr>
            <w:color w:val="000000" w:themeColor="text1"/>
            <w:highlight w:val="green"/>
            <w:lang w:eastAsia="es-ES" w:bidi="en-US"/>
            <w:rPrChange w:id="267" w:author="Usuario de Microsoft Office" w:date="2022-05-23T19:19:00Z">
              <w:rPr>
                <w:color w:val="000000" w:themeColor="text1"/>
                <w:lang w:eastAsia="es-ES" w:bidi="en-US"/>
              </w:rPr>
            </w:rPrChange>
          </w:rPr>
          <w:t>AJO NO SE EXPLICA COMO FUNCIONA UN ALGORITMO. COMO FUNCIONA UN ALGORITMO SE AGREGA EN UN</w:t>
        </w:r>
      </w:ins>
      <w:r w:rsidR="002D1E13">
        <w:rPr>
          <w:color w:val="000000" w:themeColor="text1"/>
          <w:highlight w:val="green"/>
          <w:lang w:eastAsia="es-ES" w:bidi="en-US"/>
        </w:rPr>
        <w:t xml:space="preserve"> ANEXO</w:t>
      </w:r>
      <w:ins w:id="268" w:author="Usuario de Microsoft Office" w:date="2022-05-23T19:19:00Z">
        <w:r w:rsidRPr="005429EB">
          <w:rPr>
            <w:color w:val="000000" w:themeColor="text1"/>
            <w:highlight w:val="green"/>
            <w:lang w:eastAsia="es-ES" w:bidi="en-US"/>
            <w:rPrChange w:id="269" w:author="Usuario de Microsoft Office" w:date="2022-05-23T19:19:00Z">
              <w:rPr>
                <w:color w:val="000000" w:themeColor="text1"/>
                <w:lang w:eastAsia="es-ES" w:bidi="en-US"/>
              </w:rPr>
            </w:rPrChange>
          </w:rPr>
          <w:t xml:space="preserve"> </w:t>
        </w:r>
      </w:ins>
      <w:commentRangeEnd w:id="263"/>
      <w:r w:rsidR="002D1E13">
        <w:rPr>
          <w:rStyle w:val="Refdecomentario"/>
        </w:rPr>
        <w:commentReference w:id="263"/>
      </w:r>
    </w:p>
    <w:p w14:paraId="15264E6F" w14:textId="39030660" w:rsidR="00FC0F1E" w:rsidRPr="00881F30" w:rsidRDefault="00FC0F1E" w:rsidP="00FC0F1E">
      <w:pPr>
        <w:pStyle w:val="Ttulo3"/>
        <w:rPr>
          <w:rFonts w:eastAsia="Times New Roman" w:cs="TeXGyreTermes-Regular"/>
          <w:color w:val="000000" w:themeColor="text1"/>
          <w:lang w:val="es-ES" w:eastAsia="es-ES"/>
        </w:rPr>
      </w:pPr>
      <w:bookmarkStart w:id="270" w:name="_Toc105754822"/>
      <w:r w:rsidRPr="00881F30">
        <w:rPr>
          <w:rFonts w:eastAsia="Times New Roman" w:cs="TeXGyreTermes-Regular"/>
          <w:color w:val="000000" w:themeColor="text1"/>
          <w:lang w:val="es-ES" w:eastAsia="es-ES"/>
        </w:rPr>
        <w:t>4.6.</w:t>
      </w:r>
      <w:r w:rsidR="002D1E13">
        <w:rPr>
          <w:rFonts w:eastAsia="Times New Roman" w:cs="TeXGyreTermes-Regular"/>
          <w:color w:val="000000" w:themeColor="text1"/>
          <w:lang w:val="es-ES" w:eastAsia="es-ES"/>
        </w:rPr>
        <w:t>1</w:t>
      </w:r>
      <w:r w:rsidRPr="00881F30">
        <w:rPr>
          <w:rFonts w:eastAsia="Times New Roman" w:cs="TeXGyreTermes-Regular"/>
          <w:color w:val="000000" w:themeColor="text1"/>
          <w:lang w:val="es-ES" w:eastAsia="es-ES"/>
        </w:rPr>
        <w:t xml:space="preserve"> Análisis y procesamiento de la información</w:t>
      </w:r>
      <w:bookmarkEnd w:id="270"/>
    </w:p>
    <w:p w14:paraId="30EFAE2C" w14:textId="33493AD5" w:rsidR="004378B7" w:rsidRPr="00881F30" w:rsidRDefault="00FC0F1E" w:rsidP="00FC0F1E">
      <w:pPr>
        <w:rPr>
          <w:color w:val="000000" w:themeColor="text1"/>
          <w:lang w:val="es-ES" w:eastAsia="es-ES"/>
        </w:rPr>
      </w:pPr>
      <w:r w:rsidRPr="00881F30">
        <w:rPr>
          <w:color w:val="000000" w:themeColor="text1"/>
          <w:lang w:val="es-ES" w:eastAsia="es-ES"/>
        </w:rPr>
        <w:t xml:space="preserve">Para la construcción de procesos que involucren la incorporación de soluciones basadas en datos, entre ellas modelos de Inteligencia Artificial se requieren de una serie de etapas </w:t>
      </w:r>
      <w:r w:rsidR="00A33CE2" w:rsidRPr="00881F30">
        <w:rPr>
          <w:color w:val="000000" w:themeColor="text1"/>
          <w:lang w:val="es-ES" w:eastAsia="es-ES"/>
        </w:rPr>
        <w:t>que empiezan con un</w:t>
      </w:r>
      <w:r w:rsidRPr="00881F30">
        <w:rPr>
          <w:color w:val="000000" w:themeColor="text1"/>
          <w:lang w:val="es-ES" w:eastAsia="es-ES"/>
        </w:rPr>
        <w:t xml:space="preserve"> análisis </w:t>
      </w:r>
      <w:r w:rsidR="00A33CE2" w:rsidRPr="00881F30">
        <w:rPr>
          <w:color w:val="000000" w:themeColor="text1"/>
          <w:lang w:val="es-ES" w:eastAsia="es-ES"/>
        </w:rPr>
        <w:t>exploratorio de los datos</w:t>
      </w:r>
      <w:r w:rsidRPr="00881F30">
        <w:rPr>
          <w:color w:val="000000" w:themeColor="text1"/>
          <w:lang w:val="es-ES" w:eastAsia="es-ES"/>
        </w:rPr>
        <w:t xml:space="preserve"> que permita comprender su estructura,</w:t>
      </w:r>
      <w:r w:rsidR="00A33CE2" w:rsidRPr="00881F30">
        <w:rPr>
          <w:color w:val="000000" w:themeColor="text1"/>
          <w:lang w:val="es-ES" w:eastAsia="es-ES"/>
        </w:rPr>
        <w:t xml:space="preserve"> variables y tipología, e identificar posibles errores de duplicación, inconsistencia o campos con valores en nulo. </w:t>
      </w:r>
    </w:p>
    <w:p w14:paraId="5297A674" w14:textId="23EDB909" w:rsidR="004378B7" w:rsidRPr="00881F30" w:rsidRDefault="00A33CE2" w:rsidP="00FC0F1E">
      <w:pPr>
        <w:rPr>
          <w:color w:val="000000" w:themeColor="text1"/>
          <w:lang w:val="es-ES" w:eastAsia="es-ES"/>
        </w:rPr>
      </w:pPr>
      <w:r w:rsidRPr="00881F30">
        <w:rPr>
          <w:color w:val="000000" w:themeColor="text1"/>
          <w:lang w:val="es-ES" w:eastAsia="es-ES"/>
        </w:rPr>
        <w:t>A continuación, llega una etapa de preprocesamiento de los datos, cuya misión radica en tareas como limpieza de datos (</w:t>
      </w:r>
      <w:r w:rsidRPr="00881F30">
        <w:rPr>
          <w:i/>
          <w:color w:val="000000" w:themeColor="text1"/>
          <w:lang w:val="es-ES" w:eastAsia="es-ES"/>
        </w:rPr>
        <w:t>data cleansing</w:t>
      </w:r>
      <w:r w:rsidRPr="00881F30">
        <w:rPr>
          <w:color w:val="000000" w:themeColor="text1"/>
          <w:lang w:val="es-ES" w:eastAsia="es-ES"/>
        </w:rPr>
        <w:t>), consolidación</w:t>
      </w:r>
      <w:r w:rsidR="004378B7" w:rsidRPr="00881F30">
        <w:rPr>
          <w:color w:val="000000" w:themeColor="text1"/>
          <w:lang w:val="es-ES" w:eastAsia="es-ES"/>
        </w:rPr>
        <w:t xml:space="preserve"> o enriquecimiento</w:t>
      </w:r>
      <w:r w:rsidRPr="00881F30">
        <w:rPr>
          <w:color w:val="000000" w:themeColor="text1"/>
          <w:lang w:val="es-ES" w:eastAsia="es-ES"/>
        </w:rPr>
        <w:t xml:space="preserve"> del conjunto de datos con otras fuentes o catálogos de información que ayuden a tener un mayor espectro sobre la problemática a tratar o lo que se busca con la solución</w:t>
      </w:r>
      <w:r w:rsidR="004378B7" w:rsidRPr="00881F30">
        <w:rPr>
          <w:color w:val="000000" w:themeColor="text1"/>
          <w:lang w:val="es-ES" w:eastAsia="es-ES"/>
        </w:rPr>
        <w:t>.</w:t>
      </w:r>
      <w:r w:rsidRPr="00881F30">
        <w:rPr>
          <w:color w:val="000000" w:themeColor="text1"/>
          <w:lang w:val="es-ES" w:eastAsia="es-ES"/>
        </w:rPr>
        <w:t xml:space="preserve"> </w:t>
      </w:r>
      <w:r w:rsidR="004378B7" w:rsidRPr="00881F30">
        <w:rPr>
          <w:color w:val="000000" w:themeColor="text1"/>
          <w:lang w:val="es-ES" w:eastAsia="es-ES"/>
        </w:rPr>
        <w:t>E</w:t>
      </w:r>
      <w:r w:rsidRPr="00881F30">
        <w:rPr>
          <w:color w:val="000000" w:themeColor="text1"/>
          <w:lang w:val="es-ES" w:eastAsia="es-ES"/>
        </w:rPr>
        <w:t xml:space="preserve">s </w:t>
      </w:r>
      <w:r w:rsidR="00BE7D8D" w:rsidRPr="00881F30">
        <w:rPr>
          <w:color w:val="000000" w:themeColor="text1"/>
          <w:lang w:val="es-ES" w:eastAsia="es-ES"/>
        </w:rPr>
        <w:t>significativo</w:t>
      </w:r>
      <w:r w:rsidRPr="00881F30">
        <w:rPr>
          <w:color w:val="000000" w:themeColor="text1"/>
          <w:lang w:val="es-ES" w:eastAsia="es-ES"/>
        </w:rPr>
        <w:t xml:space="preserve"> también mencionar procesos de normalización y estandarización para </w:t>
      </w:r>
      <w:r w:rsidR="004378B7" w:rsidRPr="00881F30">
        <w:rPr>
          <w:color w:val="000000" w:themeColor="text1"/>
          <w:lang w:val="es-ES" w:eastAsia="es-ES"/>
        </w:rPr>
        <w:t>obtener datos consistentes y que permitan ajustar las escalas de las distintas variables en función de una escala/unidad común, así como técnicas que faciliten reducir la dimensionalidad de los datos.</w:t>
      </w:r>
    </w:p>
    <w:p w14:paraId="13299179" w14:textId="078EA3FC" w:rsidR="00065463" w:rsidRPr="00881F30" w:rsidRDefault="004378B7" w:rsidP="00FC0F1E">
      <w:pPr>
        <w:rPr>
          <w:color w:val="000000" w:themeColor="text1"/>
          <w:lang w:val="es-ES" w:eastAsia="es-ES"/>
        </w:rPr>
      </w:pPr>
      <w:r w:rsidRPr="00881F30">
        <w:rPr>
          <w:color w:val="000000" w:themeColor="text1"/>
          <w:lang w:val="es-ES" w:eastAsia="es-ES"/>
        </w:rPr>
        <w:t xml:space="preserve">Finalmente, con un </w:t>
      </w:r>
      <w:r w:rsidRPr="00881F30">
        <w:rPr>
          <w:i/>
          <w:color w:val="000000" w:themeColor="text1"/>
          <w:lang w:val="es-ES" w:eastAsia="es-ES"/>
        </w:rPr>
        <w:t xml:space="preserve">dataset </w:t>
      </w:r>
      <w:r w:rsidRPr="00881F30">
        <w:rPr>
          <w:color w:val="000000" w:themeColor="text1"/>
          <w:lang w:val="es-ES" w:eastAsia="es-ES"/>
        </w:rPr>
        <w:t xml:space="preserve"> limpio y consistente, se aplica una técnica de </w:t>
      </w:r>
      <w:r w:rsidRPr="00881F30">
        <w:rPr>
          <w:i/>
          <w:color w:val="000000" w:themeColor="text1"/>
          <w:lang w:val="es-ES" w:eastAsia="es-ES"/>
        </w:rPr>
        <w:t>Machine Learning</w:t>
      </w:r>
      <w:r w:rsidR="00FA6414" w:rsidRPr="00881F30">
        <w:rPr>
          <w:i/>
          <w:color w:val="000000" w:themeColor="text1"/>
          <w:lang w:val="es-ES" w:eastAsia="es-ES"/>
        </w:rPr>
        <w:t xml:space="preserve"> </w:t>
      </w:r>
      <w:r w:rsidR="00B76F77" w:rsidRPr="00881F30">
        <w:rPr>
          <w:color w:val="000000" w:themeColor="text1"/>
          <w:lang w:val="es-ES" w:eastAsia="es-ES"/>
        </w:rPr>
        <w:t>para identificar patrones y conductas que resultan de utilidad para la toma de decisiones</w:t>
      </w:r>
      <w:r w:rsidR="00841A66" w:rsidRPr="00881F30">
        <w:rPr>
          <w:color w:val="000000" w:themeColor="text1"/>
          <w:lang w:val="es-ES" w:eastAsia="es-ES"/>
        </w:rPr>
        <w:t>, y la concerniente comunicación y discusión de los resultados.</w:t>
      </w:r>
      <w:r w:rsidR="00065463" w:rsidRPr="00881F30">
        <w:rPr>
          <w:color w:val="000000" w:themeColor="text1"/>
          <w:lang w:val="es-ES" w:eastAsia="es-ES"/>
        </w:rPr>
        <w:t xml:space="preserve"> </w:t>
      </w:r>
      <w:r w:rsidR="00BE7D8D" w:rsidRPr="00881F30">
        <w:rPr>
          <w:color w:val="000000" w:themeColor="text1"/>
          <w:lang w:val="es-ES" w:eastAsia="es-ES"/>
        </w:rPr>
        <w:t>La Figura</w:t>
      </w:r>
      <w:r w:rsidR="00AB5EB8" w:rsidRPr="00881F30">
        <w:rPr>
          <w:color w:val="000000" w:themeColor="text1"/>
          <w:lang w:val="es-ES" w:eastAsia="es-ES"/>
        </w:rPr>
        <w:t xml:space="preserve"> </w:t>
      </w:r>
      <w:r w:rsidR="00522551">
        <w:rPr>
          <w:color w:val="000000" w:themeColor="text1"/>
          <w:lang w:val="es-ES" w:eastAsia="es-ES"/>
        </w:rPr>
        <w:t>30</w:t>
      </w:r>
      <w:r w:rsidR="00BE7D8D" w:rsidRPr="00881F30">
        <w:rPr>
          <w:color w:val="000000" w:themeColor="text1"/>
          <w:lang w:val="es-ES" w:eastAsia="es-ES"/>
        </w:rPr>
        <w:t xml:space="preserve"> </w:t>
      </w:r>
      <w:r w:rsidR="00EE6027">
        <w:rPr>
          <w:color w:val="000000" w:themeColor="text1"/>
          <w:lang w:val="es-ES" w:eastAsia="es-ES"/>
        </w:rPr>
        <w:t>subraya</w:t>
      </w:r>
      <w:r w:rsidR="00BE7D8D" w:rsidRPr="00881F30">
        <w:rPr>
          <w:color w:val="000000" w:themeColor="text1"/>
          <w:lang w:val="es-ES" w:eastAsia="es-ES"/>
        </w:rPr>
        <w:t xml:space="preserve"> las etapas</w:t>
      </w:r>
      <w:r w:rsidR="009D248F" w:rsidRPr="00881F30">
        <w:rPr>
          <w:color w:val="000000" w:themeColor="text1"/>
          <w:lang w:val="es-ES" w:eastAsia="es-ES"/>
        </w:rPr>
        <w:t xml:space="preserve"> y </w:t>
      </w:r>
      <w:r w:rsidR="009D248F" w:rsidRPr="00881F30">
        <w:rPr>
          <w:color w:val="000000" w:themeColor="text1"/>
          <w:lang w:val="es-ES" w:eastAsia="es-ES"/>
        </w:rPr>
        <w:lastRenderedPageBreak/>
        <w:t>tareas</w:t>
      </w:r>
      <w:r w:rsidR="00BE7D8D" w:rsidRPr="00881F30">
        <w:rPr>
          <w:color w:val="000000" w:themeColor="text1"/>
          <w:lang w:val="es-ES" w:eastAsia="es-ES"/>
        </w:rPr>
        <w:t xml:space="preserve"> ejecutadas para </w:t>
      </w:r>
      <w:r w:rsidR="00841A66" w:rsidRPr="00881F30">
        <w:rPr>
          <w:color w:val="000000" w:themeColor="text1"/>
          <w:lang w:val="es-ES" w:eastAsia="es-ES"/>
        </w:rPr>
        <w:t xml:space="preserve">el desarrollado de un </w:t>
      </w:r>
      <w:r w:rsidR="00EE6027" w:rsidRPr="00881F30">
        <w:rPr>
          <w:color w:val="000000" w:themeColor="text1"/>
          <w:lang w:val="es-ES" w:eastAsia="es-ES"/>
        </w:rPr>
        <w:t>modelo de</w:t>
      </w:r>
      <w:r w:rsidR="00841A66" w:rsidRPr="00881F30">
        <w:rPr>
          <w:color w:val="000000" w:themeColor="text1"/>
          <w:lang w:val="es-ES" w:eastAsia="es-ES"/>
        </w:rPr>
        <w:t xml:space="preserve"> clusterización de </w:t>
      </w:r>
      <w:r w:rsidR="001A0384" w:rsidRPr="00881F30">
        <w:rPr>
          <w:color w:val="000000" w:themeColor="text1"/>
          <w:lang w:val="es-ES" w:eastAsia="es-ES"/>
        </w:rPr>
        <w:t>los datos</w:t>
      </w:r>
      <w:r w:rsidR="00841A66" w:rsidRPr="00881F30">
        <w:rPr>
          <w:color w:val="000000" w:themeColor="text1"/>
          <w:lang w:val="es-ES" w:eastAsia="es-ES"/>
        </w:rPr>
        <w:t xml:space="preserve"> de declaraciones </w:t>
      </w:r>
      <w:r w:rsidR="00EE6027" w:rsidRPr="00881F30">
        <w:rPr>
          <w:color w:val="000000" w:themeColor="text1"/>
          <w:lang w:val="es-ES" w:eastAsia="es-ES"/>
        </w:rPr>
        <w:t>tributarias agregados</w:t>
      </w:r>
      <w:r w:rsidR="00841A66" w:rsidRPr="00881F30">
        <w:rPr>
          <w:color w:val="000000" w:themeColor="text1"/>
          <w:lang w:val="es-ES" w:eastAsia="es-ES"/>
        </w:rPr>
        <w:t xml:space="preserve"> aplicando el lenguaje de programación Python</w:t>
      </w:r>
      <w:r w:rsidR="00E045D0" w:rsidRPr="00881F30">
        <w:rPr>
          <w:color w:val="000000" w:themeColor="text1"/>
          <w:lang w:val="es-ES" w:eastAsia="es-ES"/>
        </w:rPr>
        <w:t>.</w:t>
      </w:r>
    </w:p>
    <w:p w14:paraId="0FD55F02" w14:textId="4F3C6CF3" w:rsidR="00AB5EB8" w:rsidRPr="00881F30" w:rsidRDefault="00AB5EB8" w:rsidP="00AB5EB8">
      <w:pPr>
        <w:pStyle w:val="Descripcin"/>
        <w:rPr>
          <w:color w:val="000000" w:themeColor="text1"/>
          <w:lang w:eastAsia="es-ES"/>
        </w:rPr>
      </w:pPr>
      <w:bookmarkStart w:id="271" w:name="_Toc10575487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30</w:t>
      </w:r>
      <w:r w:rsidRPr="00881F30">
        <w:rPr>
          <w:color w:val="000000" w:themeColor="text1"/>
        </w:rPr>
        <w:fldChar w:fldCharType="end"/>
      </w:r>
      <w:r w:rsidRPr="00881F30">
        <w:rPr>
          <w:color w:val="000000" w:themeColor="text1"/>
        </w:rPr>
        <w:t xml:space="preserve"> Pasos para la aplicación de modelos de Clusterización</w:t>
      </w:r>
      <w:bookmarkEnd w:id="271"/>
    </w:p>
    <w:p w14:paraId="025B6DBF" w14:textId="7A4B7B22" w:rsidR="009D248F" w:rsidRPr="00881F30" w:rsidRDefault="00065463" w:rsidP="00FC0F1E">
      <w:pPr>
        <w:rPr>
          <w:color w:val="000000" w:themeColor="text1"/>
          <w:lang w:val="es-ES" w:eastAsia="es-ES"/>
        </w:rPr>
      </w:pPr>
      <w:r w:rsidRPr="00881F30">
        <w:rPr>
          <w:noProof/>
          <w:color w:val="000000" w:themeColor="text1"/>
          <w:lang w:eastAsia="es-EC"/>
        </w:rPr>
        <mc:AlternateContent>
          <mc:Choice Requires="wpg">
            <w:drawing>
              <wp:anchor distT="0" distB="0" distL="114300" distR="114300" simplePos="0" relativeHeight="251673600" behindDoc="0" locked="0" layoutInCell="1" allowOverlap="1" wp14:anchorId="3CBFB100" wp14:editId="78EE4C3D">
                <wp:simplePos x="0" y="0"/>
                <wp:positionH relativeFrom="margin">
                  <wp:align>right</wp:align>
                </wp:positionH>
                <wp:positionV relativeFrom="paragraph">
                  <wp:posOffset>184150</wp:posOffset>
                </wp:positionV>
                <wp:extent cx="5848004" cy="3400425"/>
                <wp:effectExtent l="0" t="0" r="19685" b="28575"/>
                <wp:wrapNone/>
                <wp:docPr id="42" name="Grupo 42"/>
                <wp:cNvGraphicFramePr/>
                <a:graphic xmlns:a="http://schemas.openxmlformats.org/drawingml/2006/main">
                  <a:graphicData uri="http://schemas.microsoft.com/office/word/2010/wordprocessingGroup">
                    <wpg:wgp>
                      <wpg:cNvGrpSpPr/>
                      <wpg:grpSpPr>
                        <a:xfrm>
                          <a:off x="0" y="0"/>
                          <a:ext cx="5848004" cy="3400425"/>
                          <a:chOff x="0" y="0"/>
                          <a:chExt cx="5652385" cy="3333185"/>
                        </a:xfrm>
                      </wpg:grpSpPr>
                      <wps:wsp>
                        <wps:cNvPr id="24" name="Rectángulo redondeado 24"/>
                        <wps:cNvSpPr/>
                        <wps:spPr>
                          <a:xfrm>
                            <a:off x="152400" y="0"/>
                            <a:ext cx="2400300" cy="1247775"/>
                          </a:xfrm>
                          <a:prstGeom prst="roundRect">
                            <a:avLst/>
                          </a:prstGeom>
                        </wps:spPr>
                        <wps:style>
                          <a:lnRef idx="2">
                            <a:schemeClr val="dk1"/>
                          </a:lnRef>
                          <a:fillRef idx="1">
                            <a:schemeClr val="lt1"/>
                          </a:fillRef>
                          <a:effectRef idx="0">
                            <a:schemeClr val="dk1"/>
                          </a:effectRef>
                          <a:fontRef idx="minor">
                            <a:schemeClr val="dk1"/>
                          </a:fontRef>
                        </wps:style>
                        <wps:txbx>
                          <w:txbxContent>
                            <w:p w14:paraId="7D923689" w14:textId="4C10D03F" w:rsidR="00744922" w:rsidRDefault="00744922" w:rsidP="009D248F">
                              <w:pPr>
                                <w:spacing w:after="0"/>
                                <w:jc w:val="center"/>
                                <w:rPr>
                                  <w:b/>
                                  <w:sz w:val="20"/>
                                  <w:szCs w:val="20"/>
                                </w:rPr>
                              </w:pPr>
                              <w:r w:rsidRPr="009D248F">
                                <w:rPr>
                                  <w:b/>
                                  <w:sz w:val="20"/>
                                  <w:szCs w:val="20"/>
                                </w:rPr>
                                <w:t>ANALISIS EXPLORATORIO DE DATOS</w:t>
                              </w:r>
                            </w:p>
                            <w:p w14:paraId="3C11CE4A" w14:textId="13080C2F" w:rsidR="00744922" w:rsidRPr="00065463" w:rsidRDefault="00744922" w:rsidP="00065463">
                              <w:pPr>
                                <w:spacing w:after="0"/>
                                <w:rPr>
                                  <w:sz w:val="20"/>
                                  <w:szCs w:val="20"/>
                                </w:rPr>
                              </w:pPr>
                              <w:r>
                                <w:rPr>
                                  <w:sz w:val="20"/>
                                  <w:szCs w:val="20"/>
                                </w:rPr>
                                <w:t>-</w:t>
                              </w:r>
                              <w:r w:rsidRPr="00065463">
                                <w:rPr>
                                  <w:sz w:val="20"/>
                                  <w:szCs w:val="20"/>
                                </w:rPr>
                                <w:t>Importación de set de datos</w:t>
                              </w:r>
                            </w:p>
                            <w:p w14:paraId="769D191C" w14:textId="30B101AE" w:rsidR="00744922" w:rsidRPr="00065463" w:rsidRDefault="00744922"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redondeado 25"/>
                        <wps:cNvSpPr/>
                        <wps:spPr>
                          <a:xfrm>
                            <a:off x="3066717" y="752475"/>
                            <a:ext cx="2585668" cy="1002816"/>
                          </a:xfrm>
                          <a:prstGeom prst="roundRect">
                            <a:avLst/>
                          </a:prstGeom>
                        </wps:spPr>
                        <wps:style>
                          <a:lnRef idx="2">
                            <a:schemeClr val="dk1"/>
                          </a:lnRef>
                          <a:fillRef idx="1">
                            <a:schemeClr val="lt1"/>
                          </a:fillRef>
                          <a:effectRef idx="0">
                            <a:schemeClr val="dk1"/>
                          </a:effectRef>
                          <a:fontRef idx="minor">
                            <a:schemeClr val="dk1"/>
                          </a:fontRef>
                        </wps:style>
                        <wps:txbx>
                          <w:txbxContent>
                            <w:p w14:paraId="32995B51" w14:textId="5CEA45AC" w:rsidR="00744922" w:rsidRDefault="00744922" w:rsidP="00177733">
                              <w:pPr>
                                <w:spacing w:after="0"/>
                                <w:rPr>
                                  <w:b/>
                                  <w:sz w:val="20"/>
                                  <w:szCs w:val="20"/>
                                </w:rPr>
                              </w:pPr>
                              <w:r>
                                <w:rPr>
                                  <w:b/>
                                  <w:sz w:val="20"/>
                                  <w:szCs w:val="20"/>
                                </w:rPr>
                                <w:t xml:space="preserve">          PREPROCESAMIENTO</w:t>
                              </w:r>
                            </w:p>
                            <w:p w14:paraId="166EB039" w14:textId="7B5260BD" w:rsidR="00744922" w:rsidRPr="00412D2C" w:rsidRDefault="00744922" w:rsidP="00412D2C">
                              <w:pPr>
                                <w:spacing w:after="0"/>
                                <w:rPr>
                                  <w:sz w:val="20"/>
                                  <w:szCs w:val="20"/>
                                </w:rPr>
                              </w:pPr>
                              <w:r>
                                <w:rPr>
                                  <w:sz w:val="20"/>
                                  <w:szCs w:val="20"/>
                                </w:rPr>
                                <w:t>-</w:t>
                              </w:r>
                              <w:r w:rsidRPr="00412D2C">
                                <w:rPr>
                                  <w:sz w:val="20"/>
                                  <w:szCs w:val="20"/>
                                </w:rPr>
                                <w:t>Limpieza de datos</w:t>
                              </w:r>
                            </w:p>
                            <w:p w14:paraId="64F3FAFE" w14:textId="2F10A70B" w:rsidR="00744922" w:rsidRPr="00177733" w:rsidRDefault="00744922"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redondeado 26"/>
                        <wps:cNvSpPr/>
                        <wps:spPr>
                          <a:xfrm>
                            <a:off x="3028801" y="2314010"/>
                            <a:ext cx="2623305" cy="1019175"/>
                          </a:xfrm>
                          <a:prstGeom prst="roundRect">
                            <a:avLst/>
                          </a:prstGeom>
                        </wps:spPr>
                        <wps:style>
                          <a:lnRef idx="2">
                            <a:schemeClr val="dk1"/>
                          </a:lnRef>
                          <a:fillRef idx="1">
                            <a:schemeClr val="lt1"/>
                          </a:fillRef>
                          <a:effectRef idx="0">
                            <a:schemeClr val="dk1"/>
                          </a:effectRef>
                          <a:fontRef idx="minor">
                            <a:schemeClr val="dk1"/>
                          </a:fontRef>
                        </wps:style>
                        <wps:txbx>
                          <w:txbxContent>
                            <w:p w14:paraId="391F5CE6" w14:textId="1494DA17" w:rsidR="00744922" w:rsidRDefault="00744922" w:rsidP="009D248F">
                              <w:pPr>
                                <w:spacing w:after="0"/>
                                <w:jc w:val="center"/>
                                <w:rPr>
                                  <w:b/>
                                  <w:sz w:val="20"/>
                                  <w:szCs w:val="20"/>
                                </w:rPr>
                              </w:pPr>
                              <w:r>
                                <w:rPr>
                                  <w:b/>
                                  <w:sz w:val="20"/>
                                  <w:szCs w:val="20"/>
                                </w:rPr>
                                <w:t>CLUSTERIZACION</w:t>
                              </w:r>
                            </w:p>
                            <w:p w14:paraId="033BB229" w14:textId="1441C979" w:rsidR="00744922" w:rsidRPr="00412D2C" w:rsidRDefault="00744922"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744922" w:rsidRPr="00412D2C" w:rsidRDefault="00744922" w:rsidP="00412D2C">
                              <w:pPr>
                                <w:spacing w:after="0"/>
                                <w:rPr>
                                  <w:sz w:val="20"/>
                                  <w:szCs w:val="20"/>
                                </w:rPr>
                              </w:pPr>
                              <w:r>
                                <w:rPr>
                                  <w:sz w:val="20"/>
                                  <w:szCs w:val="20"/>
                                </w:rPr>
                                <w:t>-</w:t>
                              </w:r>
                              <w:r w:rsidRPr="00412D2C">
                                <w:rPr>
                                  <w:sz w:val="20"/>
                                  <w:szCs w:val="20"/>
                                </w:rPr>
                                <w:t>Comparación de modelos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redondeado 27"/>
                        <wps:cNvSpPr/>
                        <wps:spPr>
                          <a:xfrm>
                            <a:off x="0" y="1666875"/>
                            <a:ext cx="2524125" cy="743367"/>
                          </a:xfrm>
                          <a:prstGeom prst="roundRect">
                            <a:avLst/>
                          </a:prstGeom>
                        </wps:spPr>
                        <wps:style>
                          <a:lnRef idx="2">
                            <a:schemeClr val="dk1"/>
                          </a:lnRef>
                          <a:fillRef idx="1">
                            <a:schemeClr val="lt1"/>
                          </a:fillRef>
                          <a:effectRef idx="0">
                            <a:schemeClr val="dk1"/>
                          </a:effectRef>
                          <a:fontRef idx="minor">
                            <a:schemeClr val="dk1"/>
                          </a:fontRef>
                        </wps:style>
                        <wps:txbx>
                          <w:txbxContent>
                            <w:p w14:paraId="693B4E3E" w14:textId="529E404A" w:rsidR="00744922" w:rsidRDefault="00744922" w:rsidP="009D248F">
                              <w:pPr>
                                <w:spacing w:after="0"/>
                                <w:jc w:val="center"/>
                                <w:rPr>
                                  <w:b/>
                                  <w:sz w:val="20"/>
                                  <w:szCs w:val="20"/>
                                </w:rPr>
                              </w:pPr>
                              <w:r>
                                <w:rPr>
                                  <w:b/>
                                  <w:sz w:val="20"/>
                                  <w:szCs w:val="20"/>
                                </w:rPr>
                                <w:t xml:space="preserve">COMUNICACIÓN DE RESULTADOS </w:t>
                              </w:r>
                            </w:p>
                            <w:p w14:paraId="5A725C1B" w14:textId="7FF2FC7B" w:rsidR="00744922" w:rsidRPr="009D248F" w:rsidRDefault="00744922" w:rsidP="00EF4B32">
                              <w:pPr>
                                <w:pStyle w:val="Prrafodelista"/>
                                <w:numPr>
                                  <w:ilvl w:val="0"/>
                                  <w:numId w:val="11"/>
                                </w:numPr>
                                <w:spacing w:after="0"/>
                                <w:rPr>
                                  <w:sz w:val="20"/>
                                  <w:szCs w:val="20"/>
                                </w:rPr>
                              </w:pPr>
                              <w:r>
                                <w:rPr>
                                  <w:sz w:val="20"/>
                                  <w:szCs w:val="20"/>
                                </w:rPr>
                                <w:t xml:space="preserve">Conclusiones y discusiones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curvada hacia abajo 30"/>
                        <wps:cNvSpPr/>
                        <wps:spPr>
                          <a:xfrm rot="12472433">
                            <a:off x="1704975" y="2647950"/>
                            <a:ext cx="1258937" cy="4395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echa abajo 31"/>
                        <wps:cNvSpPr/>
                        <wps:spPr>
                          <a:xfrm>
                            <a:off x="4286250" y="1819275"/>
                            <a:ext cx="180975"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echa abajo 34"/>
                        <wps:cNvSpPr/>
                        <wps:spPr>
                          <a:xfrm flipV="1">
                            <a:off x="3990975" y="1809750"/>
                            <a:ext cx="209550" cy="447675"/>
                          </a:xfrm>
                          <a:prstGeom prst="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lecha curvada hacia abajo 35"/>
                        <wps:cNvSpPr/>
                        <wps:spPr>
                          <a:xfrm rot="270237" flipV="1">
                            <a:off x="2114550" y="2457450"/>
                            <a:ext cx="904875" cy="322101"/>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echa curvada hacia abajo 37"/>
                        <wps:cNvSpPr/>
                        <wps:spPr>
                          <a:xfrm rot="10800000" flipV="1">
                            <a:off x="2571750" y="323850"/>
                            <a:ext cx="983615" cy="398176"/>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curvada hacia abajo 41"/>
                        <wps:cNvSpPr/>
                        <wps:spPr>
                          <a:xfrm rot="11726780" flipH="1" flipV="1">
                            <a:off x="2600325" y="200025"/>
                            <a:ext cx="1260794" cy="43370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FB100" id="Grupo 42" o:spid="_x0000_s1033" style="position:absolute;left:0;text-align:left;margin-left:409.25pt;margin-top:14.5pt;width:460.45pt;height:267.75pt;z-index:251673600;mso-position-horizontal:right;mso-position-horizontal-relative:margin;mso-width-relative:margin;mso-height-relative:margin" coordsize="56523,3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">
                <v:roundrect id="Rectángulo redondeado 24" o:spid="_x0000_s1034" style="position:absolute;left:1524;width:24003;height:1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" fillcolor="white [3201]" strokecolor="black [3200]" strokeweight="2pt">
                  <v:textbox>
                    <w:txbxContent>
                      <w:p w14:paraId="7D923689" w14:textId="4C10D03F" w:rsidR="00744922" w:rsidRDefault="00744922" w:rsidP="009D248F">
                        <w:pPr>
                          <w:spacing w:after="0"/>
                          <w:jc w:val="center"/>
                          <w:rPr>
                            <w:b/>
                            <w:sz w:val="20"/>
                            <w:szCs w:val="20"/>
                          </w:rPr>
                        </w:pPr>
                        <w:r w:rsidRPr="009D248F">
                          <w:rPr>
                            <w:b/>
                            <w:sz w:val="20"/>
                            <w:szCs w:val="20"/>
                          </w:rPr>
                          <w:t>ANALISIS EXPLORATORIO DE DATOS</w:t>
                        </w:r>
                      </w:p>
                      <w:p w14:paraId="3C11CE4A" w14:textId="13080C2F" w:rsidR="00744922" w:rsidRPr="00065463" w:rsidRDefault="00744922" w:rsidP="00065463">
                        <w:pPr>
                          <w:spacing w:after="0"/>
                          <w:rPr>
                            <w:sz w:val="20"/>
                            <w:szCs w:val="20"/>
                          </w:rPr>
                        </w:pPr>
                        <w:r>
                          <w:rPr>
                            <w:sz w:val="20"/>
                            <w:szCs w:val="20"/>
                          </w:rPr>
                          <w:t>-</w:t>
                        </w:r>
                        <w:r w:rsidRPr="00065463">
                          <w:rPr>
                            <w:sz w:val="20"/>
                            <w:szCs w:val="20"/>
                          </w:rPr>
                          <w:t>Importación de set de datos</w:t>
                        </w:r>
                      </w:p>
                      <w:p w14:paraId="769D191C" w14:textId="30B101AE" w:rsidR="00744922" w:rsidRPr="00065463" w:rsidRDefault="00744922"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v:textbox>
                </v:roundrect>
                <v:roundrect id="Rectángulo redondeado 25" o:spid="_x0000_s1035" style="position:absolute;left:30667;top:7524;width:25856;height:10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" fillcolor="white [3201]" strokecolor="black [3200]" strokeweight="2pt">
                  <v:textbox>
                    <w:txbxContent>
                      <w:p w14:paraId="32995B51" w14:textId="5CEA45AC" w:rsidR="00744922" w:rsidRDefault="00744922" w:rsidP="00177733">
                        <w:pPr>
                          <w:spacing w:after="0"/>
                          <w:rPr>
                            <w:b/>
                            <w:sz w:val="20"/>
                            <w:szCs w:val="20"/>
                          </w:rPr>
                        </w:pPr>
                        <w:r>
                          <w:rPr>
                            <w:b/>
                            <w:sz w:val="20"/>
                            <w:szCs w:val="20"/>
                          </w:rPr>
                          <w:t xml:space="preserve">          PREPROCESAMIENTO</w:t>
                        </w:r>
                      </w:p>
                      <w:p w14:paraId="166EB039" w14:textId="7B5260BD" w:rsidR="00744922" w:rsidRPr="00412D2C" w:rsidRDefault="00744922" w:rsidP="00412D2C">
                        <w:pPr>
                          <w:spacing w:after="0"/>
                          <w:rPr>
                            <w:sz w:val="20"/>
                            <w:szCs w:val="20"/>
                          </w:rPr>
                        </w:pPr>
                        <w:r>
                          <w:rPr>
                            <w:sz w:val="20"/>
                            <w:szCs w:val="20"/>
                          </w:rPr>
                          <w:t>-</w:t>
                        </w:r>
                        <w:r w:rsidRPr="00412D2C">
                          <w:rPr>
                            <w:sz w:val="20"/>
                            <w:szCs w:val="20"/>
                          </w:rPr>
                          <w:t>Limpieza de datos</w:t>
                        </w:r>
                      </w:p>
                      <w:p w14:paraId="64F3FAFE" w14:textId="2F10A70B" w:rsidR="00744922" w:rsidRPr="00177733" w:rsidRDefault="00744922"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v:textbox>
                </v:roundrect>
                <v:roundrect id="Rectángulo redondeado 26" o:spid="_x0000_s1036" style="position:absolute;left:30288;top:23140;width:26233;height:10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391F5CE6" w14:textId="1494DA17" w:rsidR="00744922" w:rsidRDefault="00744922" w:rsidP="009D248F">
                        <w:pPr>
                          <w:spacing w:after="0"/>
                          <w:jc w:val="center"/>
                          <w:rPr>
                            <w:b/>
                            <w:sz w:val="20"/>
                            <w:szCs w:val="20"/>
                          </w:rPr>
                        </w:pPr>
                        <w:r>
                          <w:rPr>
                            <w:b/>
                            <w:sz w:val="20"/>
                            <w:szCs w:val="20"/>
                          </w:rPr>
                          <w:t>CLUSTERIZACION</w:t>
                        </w:r>
                      </w:p>
                      <w:p w14:paraId="033BB229" w14:textId="1441C979" w:rsidR="00744922" w:rsidRPr="00412D2C" w:rsidRDefault="00744922"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744922" w:rsidRPr="00412D2C" w:rsidRDefault="00744922" w:rsidP="00412D2C">
                        <w:pPr>
                          <w:spacing w:after="0"/>
                          <w:rPr>
                            <w:sz w:val="20"/>
                            <w:szCs w:val="20"/>
                          </w:rPr>
                        </w:pPr>
                        <w:r>
                          <w:rPr>
                            <w:sz w:val="20"/>
                            <w:szCs w:val="20"/>
                          </w:rPr>
                          <w:t>-</w:t>
                        </w:r>
                        <w:r w:rsidRPr="00412D2C">
                          <w:rPr>
                            <w:sz w:val="20"/>
                            <w:szCs w:val="20"/>
                          </w:rPr>
                          <w:t>Comparación de modelos</w:t>
                        </w:r>
                      </w:p>
                    </w:txbxContent>
                  </v:textbox>
                </v:roundrect>
                <v:roundrect id="Rectángulo redondeado 27" o:spid="_x0000_s1037" style="position:absolute;top:16668;width:25241;height:7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" fillcolor="white [3201]" strokecolor="black [3200]" strokeweight="2pt">
                  <v:textbox>
                    <w:txbxContent>
                      <w:p w14:paraId="693B4E3E" w14:textId="529E404A" w:rsidR="00744922" w:rsidRDefault="00744922" w:rsidP="009D248F">
                        <w:pPr>
                          <w:spacing w:after="0"/>
                          <w:jc w:val="center"/>
                          <w:rPr>
                            <w:b/>
                            <w:sz w:val="20"/>
                            <w:szCs w:val="20"/>
                          </w:rPr>
                        </w:pPr>
                        <w:r>
                          <w:rPr>
                            <w:b/>
                            <w:sz w:val="20"/>
                            <w:szCs w:val="20"/>
                          </w:rPr>
                          <w:t xml:space="preserve">COMUNICACIÓN DE RESULTADOS </w:t>
                        </w:r>
                      </w:p>
                      <w:p w14:paraId="5A725C1B" w14:textId="7FF2FC7B" w:rsidR="00744922" w:rsidRPr="009D248F" w:rsidRDefault="00744922" w:rsidP="00EF4B32">
                        <w:pPr>
                          <w:pStyle w:val="Prrafodelista"/>
                          <w:numPr>
                            <w:ilvl w:val="0"/>
                            <w:numId w:val="11"/>
                          </w:numPr>
                          <w:spacing w:after="0"/>
                          <w:rPr>
                            <w:sz w:val="20"/>
                            <w:szCs w:val="20"/>
                          </w:rPr>
                        </w:pPr>
                        <w:r>
                          <w:rPr>
                            <w:sz w:val="20"/>
                            <w:szCs w:val="20"/>
                          </w:rPr>
                          <w:t xml:space="preserve">Conclusiones y discusiones </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30" o:spid="_x0000_s1038" type="#_x0000_t105" style="position:absolute;left:17049;top:26479;width:12590;height:4395;rotation:-9969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" adj="17830,20658,1620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1" o:spid="_x0000_s1039" type="#_x0000_t67" style="position:absolute;left:42862;top:18192;width:181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" adj="17234" fillcolor="#4f81bd [3204]" strokecolor="#243f60 [1604]" strokeweight="2pt"/>
                <v:shape id="Flecha abajo 34" o:spid="_x0000_s1040" type="#_x0000_t67" style="position:absolute;left:39909;top:18097;width:2096;height:4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" adj="16545" fillcolor="#9bbb59 [3206]" strokecolor="#243f60 [1604]" strokeweight="2pt"/>
                <v:shape id="Flecha curvada hacia abajo 35" o:spid="_x0000_s1041" type="#_x0000_t105" style="position:absolute;left:21145;top:24574;width:9049;height:3221;rotation:-29517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" adj="17756,20639,16200" fillcolor="#9bbb59 [3206]" strokecolor="#243f60 [1604]" strokeweight="2pt"/>
                <v:shape id="Flecha curvada hacia abajo 37" o:spid="_x0000_s1042" type="#_x0000_t105" style="position:absolute;left:25717;top:3238;width:9836;height:398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" adj="17228,20507,16200" fillcolor="#9bbb59 [3206]" strokecolor="#243f60 [1604]" strokeweight="2pt"/>
                <v:shape id="Flecha curvada hacia abajo 41" o:spid="_x0000_s1043" type="#_x0000_t105" style="position:absolute;left:26003;top:2000;width:12608;height:4337;rotation:-10784189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" adj="17885,20671,16200" fillcolor="#4f81bd [3204]" strokecolor="#243f60 [1604]" strokeweight="2pt"/>
                <w10:wrap anchorx="margin"/>
              </v:group>
            </w:pict>
          </mc:Fallback>
        </mc:AlternateContent>
      </w:r>
    </w:p>
    <w:p w14:paraId="60B56CAC" w14:textId="4FD4EB8D" w:rsidR="009D248F" w:rsidRPr="00881F30" w:rsidRDefault="009D248F" w:rsidP="00FC0F1E">
      <w:pPr>
        <w:rPr>
          <w:color w:val="000000" w:themeColor="text1"/>
          <w:lang w:val="es-ES" w:eastAsia="es-ES"/>
        </w:rPr>
      </w:pPr>
    </w:p>
    <w:p w14:paraId="6826A67A" w14:textId="0A0D4B0F" w:rsidR="00841A66" w:rsidRPr="00881F30" w:rsidRDefault="00841A66" w:rsidP="00FC0F1E">
      <w:pPr>
        <w:rPr>
          <w:color w:val="000000" w:themeColor="text1"/>
          <w:lang w:val="es-ES" w:eastAsia="es-ES"/>
        </w:rPr>
      </w:pPr>
    </w:p>
    <w:p w14:paraId="6C70E5A3" w14:textId="451CC3D5" w:rsidR="00841A66" w:rsidRPr="00881F30" w:rsidRDefault="00841A66" w:rsidP="00FC0F1E">
      <w:pPr>
        <w:rPr>
          <w:color w:val="000000" w:themeColor="text1"/>
          <w:lang w:val="es-ES" w:eastAsia="es-ES"/>
        </w:rPr>
      </w:pPr>
    </w:p>
    <w:p w14:paraId="4C1BCF60" w14:textId="7755749E" w:rsidR="00841A66" w:rsidRPr="00881F30" w:rsidRDefault="00841A66" w:rsidP="00FC0F1E">
      <w:pPr>
        <w:rPr>
          <w:color w:val="000000" w:themeColor="text1"/>
          <w:lang w:val="es-ES" w:eastAsia="es-ES"/>
        </w:rPr>
      </w:pPr>
    </w:p>
    <w:p w14:paraId="17F59C82" w14:textId="1FB86F04" w:rsidR="00841A66" w:rsidRPr="00881F30" w:rsidRDefault="00841A66" w:rsidP="00FC0F1E">
      <w:pPr>
        <w:rPr>
          <w:color w:val="000000" w:themeColor="text1"/>
          <w:lang w:val="es-ES" w:eastAsia="es-ES"/>
        </w:rPr>
      </w:pPr>
    </w:p>
    <w:p w14:paraId="681DC821" w14:textId="37B6D3CC" w:rsidR="00841A66" w:rsidRPr="00881F30" w:rsidRDefault="00841A66" w:rsidP="00FC0F1E">
      <w:pPr>
        <w:rPr>
          <w:color w:val="000000" w:themeColor="text1"/>
          <w:lang w:val="es-ES" w:eastAsia="es-ES"/>
        </w:rPr>
      </w:pPr>
    </w:p>
    <w:p w14:paraId="076087CC" w14:textId="6D961186" w:rsidR="00841A66" w:rsidRPr="00881F30" w:rsidRDefault="00841A66" w:rsidP="00FC0F1E">
      <w:pPr>
        <w:rPr>
          <w:color w:val="000000" w:themeColor="text1"/>
          <w:lang w:val="es-ES" w:eastAsia="es-ES"/>
        </w:rPr>
      </w:pPr>
    </w:p>
    <w:p w14:paraId="3CCA837E" w14:textId="78CA6EDF" w:rsidR="00841A66" w:rsidRPr="00881F30" w:rsidRDefault="00841A66" w:rsidP="00FC0F1E">
      <w:pPr>
        <w:rPr>
          <w:color w:val="000000" w:themeColor="text1"/>
          <w:lang w:val="es-ES" w:eastAsia="es-ES"/>
        </w:rPr>
      </w:pPr>
    </w:p>
    <w:p w14:paraId="5591F052" w14:textId="4C8189F2" w:rsidR="00841A66" w:rsidRPr="00881F30" w:rsidRDefault="00841A66" w:rsidP="00FC0F1E">
      <w:pPr>
        <w:rPr>
          <w:color w:val="000000" w:themeColor="text1"/>
          <w:lang w:val="es-ES" w:eastAsia="es-ES"/>
        </w:rPr>
      </w:pPr>
    </w:p>
    <w:p w14:paraId="0E06E2D4" w14:textId="093C8F2C" w:rsidR="00841A66" w:rsidRPr="00881F30" w:rsidRDefault="00841A66" w:rsidP="00FC0F1E">
      <w:pPr>
        <w:rPr>
          <w:color w:val="000000" w:themeColor="text1"/>
          <w:lang w:val="es-ES" w:eastAsia="es-ES"/>
        </w:rPr>
      </w:pPr>
    </w:p>
    <w:p w14:paraId="53ED1990" w14:textId="5EB9E3C2" w:rsidR="0035673D" w:rsidRPr="00881F30" w:rsidRDefault="0035673D" w:rsidP="0035673D">
      <w:pPr>
        <w:rPr>
          <w:color w:val="000000" w:themeColor="text1"/>
          <w:lang w:eastAsia="es-ES"/>
        </w:rPr>
      </w:pPr>
      <w:r w:rsidRPr="00881F30">
        <w:rPr>
          <w:color w:val="000000" w:themeColor="text1"/>
          <w:lang w:eastAsia="es-ES"/>
        </w:rPr>
        <w:t>Las distintas etapas constituyen un proceso de naturaleza cíclica, es decir que se puede llegar a resultados inesperados que obliguen a ir hacia una etapa anterior con el propósito de corregir errores u omisiones en esta.</w:t>
      </w:r>
    </w:p>
    <w:p w14:paraId="369B7960" w14:textId="30A204E3" w:rsidR="0035673D" w:rsidRPr="0065144E" w:rsidRDefault="003065B5" w:rsidP="0065144E">
      <w:pPr>
        <w:rPr>
          <w:color w:val="000000" w:themeColor="text1"/>
          <w:lang w:eastAsia="es-ES"/>
        </w:rPr>
      </w:pPr>
      <w:r w:rsidRPr="00881F30">
        <w:rPr>
          <w:color w:val="000000" w:themeColor="text1"/>
          <w:lang w:eastAsia="es-ES"/>
        </w:rPr>
        <w:t>Como se ha mencionado el lenguaje empleado para el desarrollo de este apartado fue Python</w:t>
      </w:r>
      <w:r w:rsidR="00D55CA0" w:rsidRPr="00881F30">
        <w:rPr>
          <w:color w:val="000000" w:themeColor="text1"/>
          <w:lang w:eastAsia="es-ES"/>
        </w:rPr>
        <w:t xml:space="preserve"> y la plataforma de computación Jupyter</w:t>
      </w:r>
      <w:r w:rsidRPr="00881F30">
        <w:rPr>
          <w:color w:val="000000" w:themeColor="text1"/>
          <w:lang w:eastAsia="es-ES"/>
        </w:rPr>
        <w:t>, a través de la importación de distintas librerías</w:t>
      </w:r>
      <w:commentRangeStart w:id="272"/>
      <w:r w:rsidRPr="00881F30">
        <w:rPr>
          <w:color w:val="000000" w:themeColor="text1"/>
          <w:lang w:eastAsia="es-ES"/>
        </w:rPr>
        <w:t>. Dentro de esta memoria se adjunta un breve an</w:t>
      </w:r>
      <w:r w:rsidR="00CD33A7" w:rsidRPr="00881F30">
        <w:rPr>
          <w:color w:val="000000" w:themeColor="text1"/>
          <w:lang w:eastAsia="es-ES"/>
        </w:rPr>
        <w:t>exo para configurar el ambiente necesario para el uso de librerías como Geopandas.</w:t>
      </w:r>
      <w:commentRangeEnd w:id="272"/>
      <w:r w:rsidR="0065144E">
        <w:rPr>
          <w:rStyle w:val="Refdecomentario"/>
        </w:rPr>
        <w:commentReference w:id="272"/>
      </w:r>
    </w:p>
    <w:p w14:paraId="734D3F82" w14:textId="64636A02" w:rsidR="00841A66" w:rsidRPr="00881F30" w:rsidRDefault="00E045D0" w:rsidP="00EF4B32">
      <w:pPr>
        <w:pStyle w:val="Prrafodelista"/>
        <w:numPr>
          <w:ilvl w:val="0"/>
          <w:numId w:val="12"/>
        </w:numPr>
        <w:ind w:left="360"/>
        <w:rPr>
          <w:b/>
          <w:color w:val="000000" w:themeColor="text1"/>
          <w:lang w:eastAsia="es-ES"/>
        </w:rPr>
      </w:pPr>
      <w:r w:rsidRPr="00881F30">
        <w:rPr>
          <w:b/>
          <w:color w:val="000000" w:themeColor="text1"/>
          <w:lang w:eastAsia="es-ES"/>
        </w:rPr>
        <w:t>ANÁLISIS EXPLORATORIO DE DATOS</w:t>
      </w:r>
    </w:p>
    <w:p w14:paraId="5C3456C5" w14:textId="7B958C46" w:rsidR="008C7163" w:rsidRPr="00881F30" w:rsidRDefault="008C7163" w:rsidP="0062165B">
      <w:pPr>
        <w:rPr>
          <w:color w:val="000000" w:themeColor="text1"/>
          <w:lang w:eastAsia="es-ES"/>
        </w:rPr>
      </w:pPr>
      <w:r w:rsidRPr="00881F30">
        <w:rPr>
          <w:b/>
          <w:color w:val="000000" w:themeColor="text1"/>
          <w:lang w:eastAsia="es-ES"/>
        </w:rPr>
        <w:t xml:space="preserve">Importación de datos: </w:t>
      </w:r>
      <w:r w:rsidRPr="00881F30">
        <w:rPr>
          <w:color w:val="000000" w:themeColor="text1"/>
          <w:lang w:eastAsia="es-ES"/>
        </w:rPr>
        <w:t>Empleo de librerías como pandas, para importar el conjunto de datos:</w:t>
      </w:r>
    </w:p>
    <w:p w14:paraId="33334C5F" w14:textId="71920747"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Datos agregados de declaraciones agregados años 2020 y 2021: sri_ventas_2020L.csv y sri_ventas_2021L.csv desde la página del Servicio de Rentas Internas del Ecuador</w:t>
      </w:r>
      <w:r w:rsidR="000444F6" w:rsidRPr="00881F30">
        <w:rPr>
          <w:color w:val="000000" w:themeColor="text1"/>
          <w:lang w:eastAsia="es-ES"/>
        </w:rPr>
        <w:t>.</w:t>
      </w:r>
    </w:p>
    <w:p w14:paraId="2796480C" w14:textId="2E68E61E"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lastRenderedPageBreak/>
        <w:t>Archivo con información sobre provincias y cantones del Ecuador, 221 registros en total y el número de habitantes estimado al año 2020: poblacion_ecu_2020.csv, provista por Instituto Nacional de Estadísticas y Censos.</w:t>
      </w:r>
    </w:p>
    <w:p w14:paraId="3A45B777" w14:textId="7AC1E705" w:rsidR="000444F6" w:rsidRPr="00881F30" w:rsidRDefault="000444F6" w:rsidP="008C7163">
      <w:pPr>
        <w:rPr>
          <w:color w:val="000000" w:themeColor="text1"/>
        </w:rPr>
      </w:pPr>
      <w:r w:rsidRPr="00881F30">
        <w:rPr>
          <w:b/>
          <w:color w:val="000000" w:themeColor="text1"/>
        </w:rPr>
        <w:t>Exploración de datos:</w:t>
      </w:r>
      <w:r w:rsidRPr="00881F30">
        <w:rPr>
          <w:color w:val="000000" w:themeColor="text1"/>
        </w:rPr>
        <w:t xml:space="preserve"> Se obtiene información sobre el tipo de variables, que constituyen los datos importados, verificación de nulos y extracción de estadísticas: medias, desviación estándar, e/o.</w:t>
      </w:r>
    </w:p>
    <w:p w14:paraId="35A49140" w14:textId="04D4A09A" w:rsidR="000444F6" w:rsidRPr="00881F30" w:rsidRDefault="00E11E39" w:rsidP="008C7163">
      <w:pPr>
        <w:rPr>
          <w:color w:val="000000" w:themeColor="text1"/>
        </w:rPr>
      </w:pPr>
      <w:r w:rsidRPr="00881F30">
        <w:rPr>
          <w:color w:val="000000" w:themeColor="text1"/>
        </w:rPr>
        <w:t xml:space="preserve">La </w:t>
      </w:r>
      <w:r w:rsidR="0059253E" w:rsidRPr="00881F30">
        <w:rPr>
          <w:color w:val="000000" w:themeColor="text1"/>
        </w:rPr>
        <w:t>Figura</w:t>
      </w:r>
      <w:r w:rsidR="00F1012D" w:rsidRPr="00881F30">
        <w:rPr>
          <w:color w:val="000000" w:themeColor="text1"/>
        </w:rPr>
        <w:t xml:space="preserve"> </w:t>
      </w:r>
      <w:r w:rsidR="00522551">
        <w:rPr>
          <w:color w:val="000000" w:themeColor="text1"/>
        </w:rPr>
        <w:t>31</w:t>
      </w:r>
      <w:r w:rsidR="0059253E" w:rsidRPr="00881F30">
        <w:rPr>
          <w:color w:val="000000" w:themeColor="text1"/>
        </w:rPr>
        <w:t xml:space="preserve"> describe información sobre los campos y tipos de los datos de declaraciones de los años 2020-2021 (a) y de población (b), con 99748 y 221 registros respectivamente.</w:t>
      </w:r>
    </w:p>
    <w:p w14:paraId="4ACDCD02" w14:textId="4962E9CA" w:rsidR="00AF7DAE" w:rsidRPr="00881F30" w:rsidRDefault="0062165B" w:rsidP="0062165B">
      <w:pPr>
        <w:pStyle w:val="Descripcin"/>
        <w:rPr>
          <w:color w:val="000000" w:themeColor="text1"/>
        </w:rPr>
      </w:pPr>
      <w:bookmarkStart w:id="273" w:name="_Toc10575487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31</w:t>
      </w:r>
      <w:r w:rsidRPr="00881F30">
        <w:rPr>
          <w:color w:val="000000" w:themeColor="text1"/>
        </w:rPr>
        <w:fldChar w:fldCharType="end"/>
      </w:r>
      <w:r w:rsidRPr="00881F30">
        <w:rPr>
          <w:color w:val="000000" w:themeColor="text1"/>
        </w:rPr>
        <w:t xml:space="preserve"> Descripción de variables de los datasets importados</w:t>
      </w:r>
      <w:bookmarkEnd w:id="273"/>
    </w:p>
    <w:p w14:paraId="47229CFB" w14:textId="5790FF02" w:rsidR="0059253E" w:rsidRPr="00881F30" w:rsidRDefault="00AF7DAE" w:rsidP="00EF4B32">
      <w:pPr>
        <w:pStyle w:val="Prrafodelista"/>
        <w:numPr>
          <w:ilvl w:val="0"/>
          <w:numId w:val="14"/>
        </w:numPr>
        <w:rPr>
          <w:color w:val="000000" w:themeColor="text1"/>
        </w:rPr>
      </w:pPr>
      <w:r w:rsidRPr="00881F30">
        <w:rPr>
          <w:i/>
          <w:noProof/>
          <w:color w:val="000000" w:themeColor="text1"/>
          <w:lang w:val="es-EC" w:eastAsia="es-EC"/>
        </w:rPr>
        <mc:AlternateContent>
          <mc:Choice Requires="wpg">
            <w:drawing>
              <wp:anchor distT="0" distB="0" distL="114300" distR="114300" simplePos="0" relativeHeight="251676672" behindDoc="0" locked="0" layoutInCell="1" allowOverlap="1" wp14:anchorId="3FE3F413" wp14:editId="27F43870">
                <wp:simplePos x="0" y="0"/>
                <wp:positionH relativeFrom="margin">
                  <wp:posOffset>114300</wp:posOffset>
                </wp:positionH>
                <wp:positionV relativeFrom="paragraph">
                  <wp:posOffset>311785</wp:posOffset>
                </wp:positionV>
                <wp:extent cx="5347335" cy="2084705"/>
                <wp:effectExtent l="0" t="0" r="5715" b="0"/>
                <wp:wrapSquare wrapText="bothSides"/>
                <wp:docPr id="45" name="Grupo 45"/>
                <wp:cNvGraphicFramePr/>
                <a:graphic xmlns:a="http://schemas.openxmlformats.org/drawingml/2006/main">
                  <a:graphicData uri="http://schemas.microsoft.com/office/word/2010/wordprocessingGroup">
                    <wpg:wgp>
                      <wpg:cNvGrpSpPr/>
                      <wpg:grpSpPr>
                        <a:xfrm>
                          <a:off x="0" y="0"/>
                          <a:ext cx="5347335" cy="2084705"/>
                          <a:chOff x="0" y="0"/>
                          <a:chExt cx="5529580" cy="2304415"/>
                        </a:xfrm>
                      </wpg:grpSpPr>
                      <pic:pic xmlns:pic="http://schemas.openxmlformats.org/drawingml/2006/picture">
                        <pic:nvPicPr>
                          <pic:cNvPr id="44" name="Imagen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67075" y="57150"/>
                            <a:ext cx="2262505" cy="715010"/>
                          </a:xfrm>
                          <a:prstGeom prst="rect">
                            <a:avLst/>
                          </a:prstGeom>
                        </pic:spPr>
                      </pic:pic>
                      <pic:pic xmlns:pic="http://schemas.openxmlformats.org/drawingml/2006/picture">
                        <pic:nvPicPr>
                          <pic:cNvPr id="43" name="Imagen 43"/>
                          <pic:cNvPicPr>
                            <a:picLocks noChangeAspect="1"/>
                          </pic:cNvPicPr>
                        </pic:nvPicPr>
                        <pic:blipFill rotWithShape="1">
                          <a:blip r:embed="rId53">
                            <a:extLst>
                              <a:ext uri="{28A0092B-C50C-407E-A947-70E740481C1C}">
                                <a14:useLocalDpi xmlns:a14="http://schemas.microsoft.com/office/drawing/2010/main" val="0"/>
                              </a:ext>
                            </a:extLst>
                          </a:blip>
                          <a:srcRect l="11863"/>
                          <a:stretch/>
                        </pic:blipFill>
                        <pic:spPr bwMode="auto">
                          <a:xfrm>
                            <a:off x="0" y="0"/>
                            <a:ext cx="3222625" cy="2304415"/>
                          </a:xfrm>
                          <a:prstGeom prst="rect">
                            <a:avLst/>
                          </a:prstGeom>
                          <a:ln>
                            <a:noFill/>
                          </a:ln>
                          <a:effectLst>
                            <a:softEdge rad="508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D62797" id="Grupo 45" o:spid="_x0000_s1026" style="position:absolute;margin-left:9pt;margin-top:24.55pt;width:421.05pt;height:164.15pt;z-index:251676672;mso-position-horizontal-relative:margin;mso-width-relative:margin;mso-height-relative:margin" coordsize="55295,2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left:32670;top:571;width:22625;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">
                  <v:imagedata r:id="rId54" o:title=""/>
                  <v:path arrowok="t"/>
                </v:shape>
                <v:shape id="Imagen 43" o:spid="_x0000_s1028" type="#_x0000_t75" style="position:absolute;width:32226;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">
                  <v:imagedata r:id="rId55" o:title="" cropleft="7775f"/>
                  <v:path arrowok="t"/>
                </v:shape>
                <w10:wrap type="square" anchorx="margin"/>
              </v:group>
            </w:pict>
          </mc:Fallback>
        </mc:AlternateContent>
      </w:r>
      <w:r w:rsidRPr="00881F30">
        <w:rPr>
          <w:i/>
          <w:color w:val="000000" w:themeColor="text1"/>
        </w:rPr>
        <w:t xml:space="preserve">             </w:t>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t xml:space="preserve">         </w:t>
      </w:r>
      <w:r w:rsidRPr="00881F30">
        <w:rPr>
          <w:color w:val="000000" w:themeColor="text1"/>
        </w:rPr>
        <w:t>(b)</w:t>
      </w:r>
    </w:p>
    <w:p w14:paraId="282D99E7" w14:textId="77777777" w:rsidR="000C04D6" w:rsidRPr="00881F30" w:rsidRDefault="000C04D6" w:rsidP="008C7163">
      <w:pPr>
        <w:rPr>
          <w:noProof/>
          <w:color w:val="000000" w:themeColor="text1"/>
          <w:lang w:val="es-ES" w:eastAsia="es-ES"/>
        </w:rPr>
      </w:pPr>
    </w:p>
    <w:p w14:paraId="4FE7145F" w14:textId="52C06E51" w:rsidR="00E11E39" w:rsidRPr="00881F30" w:rsidRDefault="005375F4" w:rsidP="008C7163">
      <w:pPr>
        <w:rPr>
          <w:noProof/>
          <w:color w:val="000000" w:themeColor="text1"/>
          <w:lang w:val="es-ES" w:eastAsia="es-ES"/>
        </w:rPr>
      </w:pPr>
      <w:r w:rsidRPr="00881F30">
        <w:rPr>
          <w:noProof/>
          <w:color w:val="000000" w:themeColor="text1"/>
          <w:lang w:val="es-ES" w:eastAsia="es-ES"/>
        </w:rPr>
        <w:t>Para el caso de los datos de población no se encontraron nulo</w:t>
      </w:r>
      <w:r w:rsidR="00F774A9" w:rsidRPr="00881F30">
        <w:rPr>
          <w:noProof/>
          <w:color w:val="000000" w:themeColor="text1"/>
          <w:lang w:val="es-ES" w:eastAsia="es-ES"/>
        </w:rPr>
        <w:t>s</w:t>
      </w:r>
      <w:r w:rsidRPr="00881F30">
        <w:rPr>
          <w:noProof/>
          <w:color w:val="000000" w:themeColor="text1"/>
          <w:lang w:val="es-ES" w:eastAsia="es-ES"/>
        </w:rPr>
        <w:t xml:space="preserve">; sin embargo </w:t>
      </w:r>
      <w:r w:rsidR="00F774A9" w:rsidRPr="00881F30">
        <w:rPr>
          <w:noProof/>
          <w:color w:val="000000" w:themeColor="text1"/>
          <w:lang w:val="es-ES" w:eastAsia="es-ES"/>
        </w:rPr>
        <w:t xml:space="preserve">se </w:t>
      </w:r>
      <w:r w:rsidRPr="00881F30">
        <w:rPr>
          <w:noProof/>
          <w:color w:val="000000" w:themeColor="text1"/>
          <w:lang w:val="es-ES" w:eastAsia="es-ES"/>
        </w:rPr>
        <w:t xml:space="preserve">verificó tal cual muestra la Figura </w:t>
      </w:r>
      <w:r w:rsidR="00522551">
        <w:rPr>
          <w:noProof/>
          <w:color w:val="000000" w:themeColor="text1"/>
          <w:lang w:val="es-ES" w:eastAsia="es-ES"/>
        </w:rPr>
        <w:t>32</w:t>
      </w:r>
      <w:r w:rsidRPr="00881F30">
        <w:rPr>
          <w:noProof/>
          <w:color w:val="000000" w:themeColor="text1"/>
          <w:lang w:val="es-ES" w:eastAsia="es-ES"/>
        </w:rPr>
        <w:t xml:space="preserve">,  que los datos de declaraciones contenían 10 registros nulos; que posterioremente fueron eliminados al corroborarse que </w:t>
      </w:r>
      <w:r w:rsidR="00724714" w:rsidRPr="00881F30">
        <w:rPr>
          <w:noProof/>
          <w:color w:val="000000" w:themeColor="text1"/>
          <w:lang w:val="es-ES" w:eastAsia="es-ES"/>
        </w:rPr>
        <w:t xml:space="preserve"> correspondí</w:t>
      </w:r>
      <w:r w:rsidRPr="00881F30">
        <w:rPr>
          <w:noProof/>
          <w:color w:val="000000" w:themeColor="text1"/>
          <w:lang w:val="es-ES" w:eastAsia="es-ES"/>
        </w:rPr>
        <w:t>an a saltos de línea.</w:t>
      </w:r>
    </w:p>
    <w:p w14:paraId="3AA39D04" w14:textId="511090A4" w:rsidR="005375F4" w:rsidRPr="00881F30" w:rsidRDefault="00F774A9" w:rsidP="00F774A9">
      <w:pPr>
        <w:pStyle w:val="Descripcin"/>
        <w:rPr>
          <w:noProof/>
          <w:color w:val="000000" w:themeColor="text1"/>
          <w:lang w:eastAsia="es-ES"/>
        </w:rPr>
      </w:pPr>
      <w:bookmarkStart w:id="274" w:name="_Toc10575487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32</w:t>
      </w:r>
      <w:r w:rsidRPr="00881F30">
        <w:rPr>
          <w:color w:val="000000" w:themeColor="text1"/>
        </w:rPr>
        <w:fldChar w:fldCharType="end"/>
      </w:r>
      <w:r w:rsidRPr="00881F30">
        <w:rPr>
          <w:color w:val="000000" w:themeColor="text1"/>
        </w:rPr>
        <w:t xml:space="preserve"> Identificación y eliminación de datos nulos</w:t>
      </w:r>
      <w:bookmarkEnd w:id="274"/>
    </w:p>
    <w:p w14:paraId="62B17A64" w14:textId="4CEE1B80" w:rsidR="005375F4" w:rsidRPr="00881F30" w:rsidRDefault="003844D1" w:rsidP="005375F4">
      <w:pPr>
        <w:jc w:val="center"/>
        <w:rPr>
          <w:noProof/>
          <w:color w:val="000000" w:themeColor="text1"/>
          <w:lang w:val="es-ES" w:eastAsia="es-ES"/>
        </w:rPr>
      </w:pPr>
      <w:r w:rsidRPr="00881F30">
        <w:rPr>
          <w:noProof/>
          <w:color w:val="000000" w:themeColor="text1"/>
          <w:lang w:eastAsia="es-EC"/>
        </w:rPr>
        <mc:AlternateContent>
          <mc:Choice Requires="wps">
            <w:drawing>
              <wp:anchor distT="0" distB="0" distL="114300" distR="114300" simplePos="0" relativeHeight="251677696" behindDoc="0" locked="0" layoutInCell="1" allowOverlap="1" wp14:anchorId="65A1D89D" wp14:editId="51405B1F">
                <wp:simplePos x="0" y="0"/>
                <wp:positionH relativeFrom="column">
                  <wp:posOffset>2749550</wp:posOffset>
                </wp:positionH>
                <wp:positionV relativeFrom="paragraph">
                  <wp:posOffset>1043940</wp:posOffset>
                </wp:positionV>
                <wp:extent cx="381000" cy="219075"/>
                <wp:effectExtent l="0" t="19050" r="38100" b="47625"/>
                <wp:wrapNone/>
                <wp:docPr id="28" name="Flecha derecha 28"/>
                <wp:cNvGraphicFramePr/>
                <a:graphic xmlns:a="http://schemas.openxmlformats.org/drawingml/2006/main">
                  <a:graphicData uri="http://schemas.microsoft.com/office/word/2010/wordprocessingShape">
                    <wps:wsp>
                      <wps:cNvSpPr/>
                      <wps:spPr>
                        <a:xfrm>
                          <a:off x="0" y="0"/>
                          <a:ext cx="3810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AD74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8" o:spid="_x0000_s1026" type="#_x0000_t13" style="position:absolute;margin-left:216.5pt;margin-top:82.2pt;width:30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" adj="15390" fillcolor="#4f81bd [3204]" strokecolor="#243f60 [1604]" strokeweight="2pt"/>
            </w:pict>
          </mc:Fallback>
        </mc:AlternateContent>
      </w:r>
      <w:r w:rsidR="005375F4" w:rsidRPr="00881F30">
        <w:rPr>
          <w:noProof/>
          <w:color w:val="000000" w:themeColor="text1"/>
          <w:lang w:eastAsia="es-EC"/>
        </w:rPr>
        <w:drawing>
          <wp:inline distT="0" distB="0" distL="0" distR="0" wp14:anchorId="596ACFC7" wp14:editId="2CF4838A">
            <wp:extent cx="2329023" cy="2228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3757" cy="2233380"/>
                    </a:xfrm>
                    <a:prstGeom prst="rect">
                      <a:avLst/>
                    </a:prstGeom>
                  </pic:spPr>
                </pic:pic>
              </a:graphicData>
            </a:graphic>
          </wp:inline>
        </w:drawing>
      </w:r>
      <w:r w:rsidR="005375F4" w:rsidRPr="00881F30">
        <w:rPr>
          <w:noProof/>
          <w:color w:val="000000" w:themeColor="text1"/>
          <w:lang w:val="es-ES" w:eastAsia="es-ES"/>
        </w:rPr>
        <w:t xml:space="preserve"> </w:t>
      </w:r>
      <w:r w:rsidRPr="00881F30">
        <w:rPr>
          <w:noProof/>
          <w:color w:val="000000" w:themeColor="text1"/>
          <w:lang w:val="es-ES" w:eastAsia="es-ES"/>
        </w:rPr>
        <w:t xml:space="preserve">          </w:t>
      </w:r>
      <w:r w:rsidR="005375F4" w:rsidRPr="00881F30">
        <w:rPr>
          <w:noProof/>
          <w:color w:val="000000" w:themeColor="text1"/>
          <w:lang w:eastAsia="es-EC"/>
        </w:rPr>
        <w:drawing>
          <wp:inline distT="0" distB="0" distL="0" distR="0" wp14:anchorId="27F1817E" wp14:editId="3B66FF5A">
            <wp:extent cx="2228850" cy="2171490"/>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4874" cy="2177359"/>
                    </a:xfrm>
                    <a:prstGeom prst="rect">
                      <a:avLst/>
                    </a:prstGeom>
                  </pic:spPr>
                </pic:pic>
              </a:graphicData>
            </a:graphic>
          </wp:inline>
        </w:drawing>
      </w:r>
    </w:p>
    <w:p w14:paraId="7F5AF66B" w14:textId="54D32608" w:rsidR="00C67C45" w:rsidRPr="00881F30" w:rsidRDefault="001145DC" w:rsidP="00F314DF">
      <w:pPr>
        <w:rPr>
          <w:noProof/>
          <w:color w:val="000000" w:themeColor="text1"/>
          <w:lang w:val="es-ES" w:eastAsia="es-ES"/>
        </w:rPr>
      </w:pPr>
      <w:r w:rsidRPr="00881F30">
        <w:rPr>
          <w:noProof/>
          <w:color w:val="000000" w:themeColor="text1"/>
          <w:lang w:val="es-ES" w:eastAsia="es-ES"/>
        </w:rPr>
        <w:lastRenderedPageBreak/>
        <w:t xml:space="preserve">Se </w:t>
      </w:r>
      <w:r w:rsidR="00F774A9" w:rsidRPr="00881F30">
        <w:rPr>
          <w:noProof/>
          <w:color w:val="000000" w:themeColor="text1"/>
          <w:lang w:val="es-ES" w:eastAsia="es-ES"/>
        </w:rPr>
        <w:t>constató</w:t>
      </w:r>
      <w:r w:rsidRPr="00881F30">
        <w:rPr>
          <w:noProof/>
          <w:color w:val="000000" w:themeColor="text1"/>
          <w:lang w:val="es-ES" w:eastAsia="es-ES"/>
        </w:rPr>
        <w:t xml:space="preserve"> también la no existencia de datos duplicados</w:t>
      </w:r>
      <w:r w:rsidR="00724714" w:rsidRPr="00881F30">
        <w:rPr>
          <w:noProof/>
          <w:color w:val="000000" w:themeColor="text1"/>
          <w:lang w:val="es-ES" w:eastAsia="es-ES"/>
        </w:rPr>
        <w:t>.</w:t>
      </w:r>
      <w:r w:rsidRPr="00881F30">
        <w:rPr>
          <w:noProof/>
          <w:color w:val="000000" w:themeColor="text1"/>
          <w:lang w:val="es-ES" w:eastAsia="es-ES"/>
        </w:rPr>
        <w:t xml:space="preserve"> </w:t>
      </w:r>
      <w:r w:rsidR="00724714" w:rsidRPr="00881F30">
        <w:rPr>
          <w:noProof/>
          <w:color w:val="000000" w:themeColor="text1"/>
          <w:lang w:val="es-ES" w:eastAsia="es-ES"/>
        </w:rPr>
        <w:t>C</w:t>
      </w:r>
      <w:r w:rsidR="00C67C45" w:rsidRPr="00881F30">
        <w:rPr>
          <w:noProof/>
          <w:color w:val="000000" w:themeColor="text1"/>
          <w:lang w:val="es-ES" w:eastAsia="es-ES"/>
        </w:rPr>
        <w:t xml:space="preserve">on </w:t>
      </w:r>
      <w:r w:rsidRPr="00881F30">
        <w:rPr>
          <w:noProof/>
          <w:color w:val="000000" w:themeColor="text1"/>
          <w:lang w:val="es-ES" w:eastAsia="es-ES"/>
        </w:rPr>
        <w:t>la data depurada</w:t>
      </w:r>
      <w:r w:rsidR="00724714" w:rsidRPr="00881F30">
        <w:rPr>
          <w:noProof/>
          <w:color w:val="000000" w:themeColor="text1"/>
          <w:lang w:val="es-ES" w:eastAsia="es-ES"/>
        </w:rPr>
        <w:t>, se prosigue a obtener la estadísticas de la so</w:t>
      </w:r>
      <w:r w:rsidR="0093370C" w:rsidRPr="00881F30">
        <w:rPr>
          <w:noProof/>
          <w:color w:val="000000" w:themeColor="text1"/>
          <w:lang w:val="es-ES" w:eastAsia="es-ES"/>
        </w:rPr>
        <w:t>bre los datos de declaraciones, en la Figura</w:t>
      </w:r>
      <w:r w:rsidR="00F774A9" w:rsidRPr="00881F30">
        <w:rPr>
          <w:noProof/>
          <w:color w:val="000000" w:themeColor="text1"/>
          <w:lang w:val="es-ES" w:eastAsia="es-ES"/>
        </w:rPr>
        <w:t xml:space="preserve"> </w:t>
      </w:r>
      <w:r w:rsidR="00522551">
        <w:rPr>
          <w:noProof/>
          <w:color w:val="000000" w:themeColor="text1"/>
          <w:lang w:val="es-ES" w:eastAsia="es-ES"/>
        </w:rPr>
        <w:t>33</w:t>
      </w:r>
      <w:r w:rsidR="0093370C" w:rsidRPr="00881F30">
        <w:rPr>
          <w:noProof/>
          <w:color w:val="000000" w:themeColor="text1"/>
          <w:lang w:val="es-ES" w:eastAsia="es-ES"/>
        </w:rPr>
        <w:t xml:space="preserve">  se visualiza un detalle de los campos numéricos de las declaraciones, con medidas relevantes como la media, desviaci</w:t>
      </w:r>
      <w:r w:rsidR="0091667E" w:rsidRPr="00881F30">
        <w:rPr>
          <w:noProof/>
          <w:color w:val="000000" w:themeColor="text1"/>
          <w:lang w:val="es-ES" w:eastAsia="es-ES"/>
        </w:rPr>
        <w:t>ó</w:t>
      </w:r>
      <w:r w:rsidR="0093370C" w:rsidRPr="00881F30">
        <w:rPr>
          <w:noProof/>
          <w:color w:val="000000" w:themeColor="text1"/>
          <w:lang w:val="es-ES" w:eastAsia="es-ES"/>
        </w:rPr>
        <w:t>n est</w:t>
      </w:r>
      <w:r w:rsidR="0091667E" w:rsidRPr="00881F30">
        <w:rPr>
          <w:noProof/>
          <w:color w:val="000000" w:themeColor="text1"/>
          <w:lang w:val="es-ES" w:eastAsia="es-ES"/>
        </w:rPr>
        <w:t>á</w:t>
      </w:r>
      <w:r w:rsidR="0093370C" w:rsidRPr="00881F30">
        <w:rPr>
          <w:noProof/>
          <w:color w:val="000000" w:themeColor="text1"/>
          <w:lang w:val="es-ES" w:eastAsia="es-ES"/>
        </w:rPr>
        <w:t>ndar y cuartiles.</w:t>
      </w:r>
    </w:p>
    <w:p w14:paraId="1CB21B8F" w14:textId="5D3B3269" w:rsidR="0093370C" w:rsidRPr="00881F30" w:rsidRDefault="00F774A9" w:rsidP="00F774A9">
      <w:pPr>
        <w:pStyle w:val="Descripcin"/>
        <w:rPr>
          <w:noProof/>
          <w:color w:val="000000" w:themeColor="text1"/>
          <w:lang w:eastAsia="es-ES"/>
        </w:rPr>
      </w:pPr>
      <w:bookmarkStart w:id="275" w:name="_Toc10575488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33</w:t>
      </w:r>
      <w:r w:rsidRPr="00881F30">
        <w:rPr>
          <w:color w:val="000000" w:themeColor="text1"/>
        </w:rPr>
        <w:fldChar w:fldCharType="end"/>
      </w:r>
      <w:r w:rsidRPr="00881F30">
        <w:rPr>
          <w:color w:val="000000" w:themeColor="text1"/>
        </w:rPr>
        <w:t xml:space="preserve"> Estadísticas datos numéricos de Declaraciones</w:t>
      </w:r>
      <w:bookmarkEnd w:id="275"/>
    </w:p>
    <w:p w14:paraId="05D46436" w14:textId="3EA54DE6" w:rsidR="0091667E" w:rsidRPr="00AF5B7D" w:rsidRDefault="0093370C" w:rsidP="008C7163">
      <w:pPr>
        <w:rPr>
          <w:noProof/>
          <w:color w:val="000000" w:themeColor="text1"/>
          <w:lang w:val="es-ES" w:eastAsia="es-ES"/>
        </w:rPr>
      </w:pPr>
      <w:r w:rsidRPr="00881F30">
        <w:rPr>
          <w:noProof/>
          <w:color w:val="000000" w:themeColor="text1"/>
          <w:lang w:eastAsia="es-EC"/>
        </w:rPr>
        <w:drawing>
          <wp:inline distT="0" distB="0" distL="0" distR="0" wp14:anchorId="047E33E6" wp14:editId="01AA5BB1">
            <wp:extent cx="5610759" cy="144444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2229" cy="1447399"/>
                    </a:xfrm>
                    <a:prstGeom prst="rect">
                      <a:avLst/>
                    </a:prstGeom>
                  </pic:spPr>
                </pic:pic>
              </a:graphicData>
            </a:graphic>
          </wp:inline>
        </w:drawing>
      </w:r>
    </w:p>
    <w:p w14:paraId="46E5CB34" w14:textId="361635AF" w:rsidR="00AD6D49" w:rsidRPr="00881F30" w:rsidRDefault="0091667E" w:rsidP="008C7163">
      <w:pPr>
        <w:rPr>
          <w:color w:val="000000" w:themeColor="text1"/>
        </w:rPr>
      </w:pPr>
      <w:r w:rsidRPr="00881F30">
        <w:rPr>
          <w:color w:val="000000" w:themeColor="text1"/>
        </w:rPr>
        <w:t>El despliegue de información de estadísticas es importante para realizar un análisis descriptivo, este se complementa con gráficos que facilitan su comprensión y comportamiento; la Figura</w:t>
      </w:r>
      <w:r w:rsidR="00EE6027">
        <w:rPr>
          <w:color w:val="000000" w:themeColor="text1"/>
        </w:rPr>
        <w:t xml:space="preserve"> </w:t>
      </w:r>
      <w:r w:rsidR="00522551">
        <w:rPr>
          <w:color w:val="000000" w:themeColor="text1"/>
        </w:rPr>
        <w:t>34</w:t>
      </w:r>
      <w:r w:rsidRPr="00881F30">
        <w:rPr>
          <w:color w:val="000000" w:themeColor="text1"/>
        </w:rPr>
        <w:t>,</w:t>
      </w:r>
      <w:r w:rsidR="004D617B" w:rsidRPr="00881F30">
        <w:rPr>
          <w:color w:val="000000" w:themeColor="text1"/>
        </w:rPr>
        <w:t xml:space="preserve"> </w:t>
      </w:r>
      <w:r w:rsidR="004871AC" w:rsidRPr="00881F30">
        <w:rPr>
          <w:color w:val="000000" w:themeColor="text1"/>
        </w:rPr>
        <w:t xml:space="preserve">con </w:t>
      </w:r>
      <w:r w:rsidR="004D617B" w:rsidRPr="00881F30">
        <w:rPr>
          <w:color w:val="000000" w:themeColor="text1"/>
        </w:rPr>
        <w:t>las gráficas de cajas con información de las variables: Total Compras</w:t>
      </w:r>
      <w:r w:rsidR="00FE6A06" w:rsidRPr="00881F30">
        <w:rPr>
          <w:color w:val="000000" w:themeColor="text1"/>
        </w:rPr>
        <w:t xml:space="preserve"> (a)</w:t>
      </w:r>
      <w:r w:rsidR="004D617B" w:rsidRPr="00881F30">
        <w:rPr>
          <w:color w:val="000000" w:themeColor="text1"/>
        </w:rPr>
        <w:t xml:space="preserve"> y Total Ventas</w:t>
      </w:r>
      <w:r w:rsidR="00FE6A06" w:rsidRPr="00881F30">
        <w:rPr>
          <w:color w:val="000000" w:themeColor="text1"/>
        </w:rPr>
        <w:t xml:space="preserve"> (b)</w:t>
      </w:r>
      <w:r w:rsidR="004D617B" w:rsidRPr="00881F30">
        <w:rPr>
          <w:color w:val="000000" w:themeColor="text1"/>
        </w:rPr>
        <w:t xml:space="preserve"> por provincia </w:t>
      </w:r>
      <w:r w:rsidR="00FE6A06" w:rsidRPr="00881F30">
        <w:rPr>
          <w:color w:val="000000" w:themeColor="text1"/>
        </w:rPr>
        <w:t xml:space="preserve">se puede verificar 2 datos atípicos; sin </w:t>
      </w:r>
      <w:r w:rsidR="001A0384" w:rsidRPr="00881F30">
        <w:rPr>
          <w:color w:val="000000" w:themeColor="text1"/>
        </w:rPr>
        <w:t>embargo,</w:t>
      </w:r>
      <w:r w:rsidR="00FE6A06" w:rsidRPr="00881F30">
        <w:rPr>
          <w:color w:val="000000" w:themeColor="text1"/>
        </w:rPr>
        <w:t xml:space="preserve"> estos representan información de Guayas y Pichincha, las provincias más grandes y pobladas del país.  El resto de </w:t>
      </w:r>
      <w:r w:rsidR="001A0384" w:rsidRPr="00881F30">
        <w:rPr>
          <w:color w:val="000000" w:themeColor="text1"/>
        </w:rPr>
        <w:t>las provincias</w:t>
      </w:r>
      <w:r w:rsidR="00FE6A06" w:rsidRPr="00881F30">
        <w:rPr>
          <w:color w:val="000000" w:themeColor="text1"/>
        </w:rPr>
        <w:t xml:space="preserve"> se encuentran dentro del primer y tercer cuartil.</w:t>
      </w:r>
    </w:p>
    <w:p w14:paraId="767FFCC2" w14:textId="2C112FF3" w:rsidR="00FE6A06" w:rsidRPr="00881F30" w:rsidRDefault="00F774A9" w:rsidP="00F774A9">
      <w:pPr>
        <w:pStyle w:val="Descripcin"/>
        <w:rPr>
          <w:color w:val="000000" w:themeColor="text1"/>
        </w:rPr>
      </w:pPr>
      <w:bookmarkStart w:id="276" w:name="_Toc10575488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34</w:t>
      </w:r>
      <w:r w:rsidRPr="00881F30">
        <w:rPr>
          <w:color w:val="000000" w:themeColor="text1"/>
        </w:rPr>
        <w:fldChar w:fldCharType="end"/>
      </w:r>
      <w:r w:rsidRPr="00881F30">
        <w:rPr>
          <w:color w:val="000000" w:themeColor="text1"/>
        </w:rPr>
        <w:t xml:space="preserve"> Gráficas de cajas de los totales de compras y ventas por provincia</w:t>
      </w:r>
      <w:bookmarkEnd w:id="276"/>
    </w:p>
    <w:p w14:paraId="70F61333" w14:textId="5F5DFF3D" w:rsidR="00FE6A06" w:rsidRPr="00881F30" w:rsidRDefault="00FE6A06" w:rsidP="00EF4B32">
      <w:pPr>
        <w:pStyle w:val="Prrafodelista"/>
        <w:numPr>
          <w:ilvl w:val="0"/>
          <w:numId w:val="15"/>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5E50A837" w14:textId="0B7E0860" w:rsidR="00FE6A06" w:rsidRPr="00881F30" w:rsidRDefault="004D617B" w:rsidP="008C7163">
      <w:pPr>
        <w:rPr>
          <w:color w:val="000000" w:themeColor="text1"/>
        </w:rPr>
      </w:pPr>
      <w:r w:rsidRPr="00881F30">
        <w:rPr>
          <w:noProof/>
          <w:color w:val="000000" w:themeColor="text1"/>
          <w:lang w:eastAsia="es-EC"/>
        </w:rPr>
        <w:drawing>
          <wp:inline distT="0" distB="0" distL="0" distR="0" wp14:anchorId="2AACDD51" wp14:editId="48E39293">
            <wp:extent cx="5310836" cy="2277159"/>
            <wp:effectExtent l="0" t="0" r="444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0195" cy="2289747"/>
                    </a:xfrm>
                    <a:prstGeom prst="rect">
                      <a:avLst/>
                    </a:prstGeom>
                  </pic:spPr>
                </pic:pic>
              </a:graphicData>
            </a:graphic>
          </wp:inline>
        </w:drawing>
      </w:r>
    </w:p>
    <w:p w14:paraId="0BE61C37" w14:textId="551185A3" w:rsidR="00FE6A06" w:rsidRPr="00881F30" w:rsidRDefault="00FE6A06" w:rsidP="008C7163">
      <w:pPr>
        <w:rPr>
          <w:color w:val="000000" w:themeColor="text1"/>
        </w:rPr>
      </w:pPr>
      <w:r w:rsidRPr="00881F30">
        <w:rPr>
          <w:color w:val="000000" w:themeColor="text1"/>
        </w:rPr>
        <w:t>Se procede también con la obtención de los montos totales de compras y ventas por año, la Figura</w:t>
      </w:r>
      <w:r w:rsidR="009D6523" w:rsidRPr="00881F30">
        <w:rPr>
          <w:color w:val="000000" w:themeColor="text1"/>
        </w:rPr>
        <w:t xml:space="preserve"> </w:t>
      </w:r>
      <w:r w:rsidR="00522551">
        <w:rPr>
          <w:color w:val="000000" w:themeColor="text1"/>
        </w:rPr>
        <w:t>35</w:t>
      </w:r>
      <w:r w:rsidR="00EE6027">
        <w:rPr>
          <w:color w:val="000000" w:themeColor="text1"/>
        </w:rPr>
        <w:t xml:space="preserve"> </w:t>
      </w:r>
      <w:r w:rsidRPr="00881F30">
        <w:rPr>
          <w:color w:val="000000" w:themeColor="text1"/>
        </w:rPr>
        <w:t>evidencia</w:t>
      </w:r>
      <w:r w:rsidR="00BE6E4C" w:rsidRPr="00881F30">
        <w:rPr>
          <w:color w:val="000000" w:themeColor="text1"/>
        </w:rPr>
        <w:t xml:space="preserve"> </w:t>
      </w:r>
      <w:r w:rsidRPr="00881F30">
        <w:rPr>
          <w:color w:val="000000" w:themeColor="text1"/>
        </w:rPr>
        <w:t>que para ambas variables el año 2021 los montos son mayores; pudiendo atribuirse este crecimiento a la reapertura y flexibilización de medidas para contener la epidemia del COVID-19 que impulsaron una recuperación económica.</w:t>
      </w:r>
    </w:p>
    <w:p w14:paraId="623480AE" w14:textId="36158875" w:rsidR="009D6523" w:rsidRPr="00881F30" w:rsidRDefault="009D6523" w:rsidP="009D6523">
      <w:pPr>
        <w:pStyle w:val="Descripcin"/>
        <w:rPr>
          <w:color w:val="000000" w:themeColor="text1"/>
        </w:rPr>
      </w:pPr>
      <w:bookmarkStart w:id="277" w:name="_Toc10575488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35</w:t>
      </w:r>
      <w:r w:rsidRPr="00881F30">
        <w:rPr>
          <w:color w:val="000000" w:themeColor="text1"/>
        </w:rPr>
        <w:fldChar w:fldCharType="end"/>
      </w:r>
      <w:r w:rsidRPr="00881F30">
        <w:rPr>
          <w:color w:val="000000" w:themeColor="text1"/>
        </w:rPr>
        <w:t xml:space="preserve"> Total de compras y ventas por año</w:t>
      </w:r>
      <w:bookmarkEnd w:id="277"/>
    </w:p>
    <w:p w14:paraId="39906C95" w14:textId="124E2247" w:rsidR="00FE6A06" w:rsidRPr="00881F30" w:rsidRDefault="00FE6A06" w:rsidP="00EF4B32">
      <w:pPr>
        <w:pStyle w:val="Prrafodelista"/>
        <w:numPr>
          <w:ilvl w:val="0"/>
          <w:numId w:val="16"/>
        </w:numPr>
        <w:rPr>
          <w:color w:val="000000" w:themeColor="text1"/>
        </w:rPr>
      </w:pPr>
      <w:r w:rsidRPr="00881F30">
        <w:rPr>
          <w:color w:val="000000" w:themeColor="text1"/>
        </w:rPr>
        <w:lastRenderedPageBreak/>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7DA78522" w14:textId="747BE884" w:rsidR="0065144E" w:rsidRPr="00881F30" w:rsidRDefault="00FE6A06" w:rsidP="00AF5B7D">
      <w:pPr>
        <w:jc w:val="center"/>
        <w:rPr>
          <w:color w:val="000000" w:themeColor="text1"/>
        </w:rPr>
      </w:pPr>
      <w:r w:rsidRPr="00881F30">
        <w:rPr>
          <w:noProof/>
          <w:color w:val="000000" w:themeColor="text1"/>
          <w:lang w:eastAsia="es-EC"/>
        </w:rPr>
        <w:drawing>
          <wp:inline distT="0" distB="0" distL="0" distR="0" wp14:anchorId="12DEEC36" wp14:editId="31184660">
            <wp:extent cx="4747565" cy="20958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5621" cy="2121467"/>
                    </a:xfrm>
                    <a:prstGeom prst="rect">
                      <a:avLst/>
                    </a:prstGeom>
                  </pic:spPr>
                </pic:pic>
              </a:graphicData>
            </a:graphic>
          </wp:inline>
        </w:drawing>
      </w:r>
    </w:p>
    <w:p w14:paraId="6ABD3038" w14:textId="4C834B89" w:rsidR="006D15A6" w:rsidRPr="00881F30" w:rsidRDefault="00A31952" w:rsidP="00EF4B32">
      <w:pPr>
        <w:pStyle w:val="Prrafodelista"/>
        <w:numPr>
          <w:ilvl w:val="0"/>
          <w:numId w:val="12"/>
        </w:numPr>
        <w:ind w:left="360"/>
        <w:rPr>
          <w:b/>
          <w:color w:val="000000" w:themeColor="text1"/>
          <w:lang w:eastAsia="es-ES"/>
        </w:rPr>
      </w:pPr>
      <w:r w:rsidRPr="00881F30">
        <w:rPr>
          <w:b/>
          <w:color w:val="000000" w:themeColor="text1"/>
          <w:lang w:eastAsia="es-ES"/>
        </w:rPr>
        <w:t>PREPROCESAMIENTO DE DATOS</w:t>
      </w:r>
    </w:p>
    <w:p w14:paraId="7A2302C9" w14:textId="77777777" w:rsidR="00A31952" w:rsidRPr="00881F30" w:rsidRDefault="00A31952" w:rsidP="00A31952">
      <w:pPr>
        <w:rPr>
          <w:color w:val="000000" w:themeColor="text1"/>
          <w:lang w:eastAsia="es-ES"/>
        </w:rPr>
      </w:pPr>
      <w:r w:rsidRPr="00881F30">
        <w:rPr>
          <w:color w:val="000000" w:themeColor="text1"/>
          <w:lang w:eastAsia="es-ES"/>
        </w:rPr>
        <w:t xml:space="preserve"> En esta etapa, se cumplieron tareas que involucra enriquecer, consolidar y estandarizar el conjunto de datos originales:</w:t>
      </w:r>
    </w:p>
    <w:p w14:paraId="0EEE849E" w14:textId="25796717" w:rsidR="00A31952" w:rsidRPr="00881F30" w:rsidRDefault="00A31952" w:rsidP="00A31952">
      <w:pPr>
        <w:rPr>
          <w:color w:val="000000" w:themeColor="text1"/>
          <w:lang w:eastAsia="es-ES"/>
        </w:rPr>
      </w:pPr>
      <w:r w:rsidRPr="00881F30">
        <w:rPr>
          <w:b/>
          <w:color w:val="000000" w:themeColor="text1"/>
          <w:lang w:eastAsia="es-ES"/>
        </w:rPr>
        <w:t xml:space="preserve">Consolidación de datos: </w:t>
      </w:r>
      <w:r w:rsidRPr="00881F30">
        <w:rPr>
          <w:color w:val="000000" w:themeColor="text1"/>
          <w:lang w:eastAsia="es-ES"/>
        </w:rPr>
        <w:t xml:space="preserve"> Unión (</w:t>
      </w:r>
      <w:r w:rsidR="00EE6027" w:rsidRPr="00881F30">
        <w:rPr>
          <w:i/>
          <w:color w:val="000000" w:themeColor="text1"/>
          <w:lang w:eastAsia="es-ES"/>
        </w:rPr>
        <w:t>Join</w:t>
      </w:r>
      <w:r w:rsidR="00EE6027" w:rsidRPr="00881F30">
        <w:rPr>
          <w:color w:val="000000" w:themeColor="text1"/>
          <w:lang w:eastAsia="es-ES"/>
        </w:rPr>
        <w:t>) entre</w:t>
      </w:r>
      <w:r w:rsidRPr="00881F30">
        <w:rPr>
          <w:color w:val="000000" w:themeColor="text1"/>
          <w:lang w:eastAsia="es-ES"/>
        </w:rPr>
        <w:t xml:space="preserve"> las fuentes de declaraciones agregadas por </w:t>
      </w:r>
      <w:r w:rsidRPr="00881F30">
        <w:rPr>
          <w:b/>
          <w:color w:val="000000" w:themeColor="text1"/>
          <w:lang w:eastAsia="es-ES"/>
        </w:rPr>
        <w:t xml:space="preserve">provincia y </w:t>
      </w:r>
      <w:r w:rsidR="00EE6027" w:rsidRPr="00881F30">
        <w:rPr>
          <w:b/>
          <w:color w:val="000000" w:themeColor="text1"/>
          <w:lang w:eastAsia="es-ES"/>
        </w:rPr>
        <w:t>cantón</w:t>
      </w:r>
      <w:r w:rsidR="00EE6027" w:rsidRPr="00881F30">
        <w:rPr>
          <w:color w:val="000000" w:themeColor="text1"/>
          <w:lang w:eastAsia="es-ES"/>
        </w:rPr>
        <w:t xml:space="preserve"> y</w:t>
      </w:r>
      <w:r w:rsidRPr="00881F30">
        <w:rPr>
          <w:color w:val="000000" w:themeColor="text1"/>
          <w:lang w:eastAsia="es-ES"/>
        </w:rPr>
        <w:t xml:space="preserve"> la data de población. Esto enriquece los datos al contar con información sobre variables económicas como Total Compras, Total Ventas, e/o de una determinada localidad y la población de </w:t>
      </w:r>
      <w:r w:rsidR="00216DB2" w:rsidRPr="00881F30">
        <w:rPr>
          <w:color w:val="000000" w:themeColor="text1"/>
          <w:lang w:eastAsia="es-ES"/>
        </w:rPr>
        <w:t>esta</w:t>
      </w:r>
      <w:r w:rsidRPr="00881F30">
        <w:rPr>
          <w:color w:val="000000" w:themeColor="text1"/>
          <w:lang w:eastAsia="es-ES"/>
        </w:rPr>
        <w:t>.</w:t>
      </w:r>
    </w:p>
    <w:p w14:paraId="2B23053E" w14:textId="3F316628" w:rsidR="00423445" w:rsidRPr="00881F30" w:rsidRDefault="00ED022E" w:rsidP="00A31952">
      <w:pPr>
        <w:rPr>
          <w:color w:val="000000" w:themeColor="text1"/>
          <w:lang w:eastAsia="es-ES"/>
        </w:rPr>
      </w:pPr>
      <w:r w:rsidRPr="00881F30">
        <w:rPr>
          <w:b/>
          <w:color w:val="000000" w:themeColor="text1"/>
          <w:lang w:eastAsia="es-ES"/>
        </w:rPr>
        <w:t xml:space="preserve">Escalamiento: </w:t>
      </w:r>
      <w:r w:rsidRPr="00881F30">
        <w:rPr>
          <w:color w:val="000000" w:themeColor="text1"/>
          <w:lang w:eastAsia="es-ES"/>
        </w:rPr>
        <w:t xml:space="preserve"> Con el propósito de </w:t>
      </w:r>
      <w:r w:rsidR="00423445" w:rsidRPr="00881F30">
        <w:rPr>
          <w:color w:val="000000" w:themeColor="text1"/>
          <w:lang w:eastAsia="es-ES"/>
        </w:rPr>
        <w:t xml:space="preserve">obtener medidas relativas, que conlleven a un mayor análisis sobre la realidad de cada localidad ecuatoriana respecto a su número de habitantes, se crearon variables numéricas adicionales, </w:t>
      </w:r>
      <w:r w:rsidR="00A77F18" w:rsidRPr="00881F30">
        <w:rPr>
          <w:color w:val="000000" w:themeColor="text1"/>
          <w:lang w:eastAsia="es-ES"/>
        </w:rPr>
        <w:t>mediante</w:t>
      </w:r>
      <w:r w:rsidR="00423445" w:rsidRPr="00881F30">
        <w:rPr>
          <w:color w:val="000000" w:themeColor="text1"/>
          <w:lang w:eastAsia="es-ES"/>
        </w:rPr>
        <w:t xml:space="preserve"> la siguiente fórmula:</w:t>
      </w:r>
    </w:p>
    <w:p w14:paraId="13D60D46" w14:textId="7BF8BAEA" w:rsidR="00423445" w:rsidRPr="00881F30" w:rsidRDefault="00A77F18" w:rsidP="00A77F18">
      <w:pPr>
        <w:jc w:val="center"/>
        <w:rPr>
          <w:color w:val="000000" w:themeColor="text1"/>
          <w:lang w:eastAsia="es-ES"/>
        </w:rPr>
      </w:pPr>
      <w:r w:rsidRPr="00881F30">
        <w:rPr>
          <w:color w:val="000000" w:themeColor="text1"/>
          <w:lang w:eastAsia="es-ES"/>
        </w:rPr>
        <w:t>CM_</w:t>
      </w:r>
      <w:r w:rsidR="00423445" w:rsidRPr="00881F30">
        <w:rPr>
          <w:color w:val="000000" w:themeColor="text1"/>
          <w:lang w:eastAsia="es-ES"/>
        </w:rPr>
        <w:t>VARIABLE=</w:t>
      </w:r>
      <m:oMath>
        <m:f>
          <m:fPr>
            <m:ctrlPr>
              <w:rPr>
                <w:rFonts w:ascii="Cambria Math" w:hAnsi="Cambria Math"/>
                <w:color w:val="000000" w:themeColor="text1"/>
                <w:lang w:eastAsia="es-ES"/>
              </w:rPr>
            </m:ctrlPr>
          </m:fPr>
          <m:num>
            <m:r>
              <m:rPr>
                <m:sty m:val="p"/>
              </m:rPr>
              <w:rPr>
                <w:rFonts w:ascii="Cambria Math" w:hAnsi="Cambria Math"/>
                <w:color w:val="000000" w:themeColor="text1"/>
                <w:lang w:eastAsia="es-ES"/>
              </w:rPr>
              <m:t>VARIABLE ORIGINALx 10000</m:t>
            </m:r>
          </m:num>
          <m:den>
            <m:r>
              <m:rPr>
                <m:sty m:val="p"/>
              </m:rPr>
              <w:rPr>
                <w:rFonts w:ascii="Cambria Math" w:hAnsi="Cambria Math"/>
                <w:color w:val="000000" w:themeColor="text1"/>
                <w:lang w:eastAsia="es-ES"/>
              </w:rPr>
              <m:t>POBLACION CANTONAL</m:t>
            </m:r>
          </m:den>
        </m:f>
      </m:oMath>
      <w:r w:rsidRPr="00881F30">
        <w:rPr>
          <w:color w:val="000000" w:themeColor="text1"/>
          <w:lang w:eastAsia="es-ES"/>
        </w:rPr>
        <w:t>,</w:t>
      </w:r>
    </w:p>
    <w:p w14:paraId="0A26DFB7" w14:textId="0F579C0D" w:rsidR="00A77F18" w:rsidRPr="00881F30" w:rsidRDefault="00B850F2" w:rsidP="00A77F18">
      <w:pPr>
        <w:rPr>
          <w:color w:val="000000" w:themeColor="text1"/>
          <w:lang w:eastAsia="es-ES"/>
        </w:rPr>
      </w:pPr>
      <w:r w:rsidRPr="00881F30">
        <w:rPr>
          <w:color w:val="000000" w:themeColor="text1"/>
          <w:lang w:eastAsia="es-ES"/>
        </w:rPr>
        <w:t>Donde l</w:t>
      </w:r>
      <w:r w:rsidR="00A77F18" w:rsidRPr="00881F30">
        <w:rPr>
          <w:color w:val="000000" w:themeColor="text1"/>
          <w:lang w:eastAsia="es-ES"/>
        </w:rPr>
        <w:t xml:space="preserve">a nueva variable calculada (ejemplo: CM_TOTAL_COMPRAS) representa la tasa por cada 10000 habitantes; con una variable original (ejemplo: TOTAL_COMPRAS) sobre la población total de un cantón y multiplicado por 10000. </w:t>
      </w:r>
    </w:p>
    <w:p w14:paraId="6BDD8DB2" w14:textId="77777777" w:rsidR="00A77F18" w:rsidRPr="00881F30" w:rsidRDefault="00A77F18" w:rsidP="00A77F18">
      <w:pPr>
        <w:rPr>
          <w:color w:val="000000" w:themeColor="text1"/>
          <w:lang w:eastAsia="es-ES"/>
        </w:rPr>
      </w:pPr>
      <w:r w:rsidRPr="00881F30">
        <w:rPr>
          <w:b/>
          <w:color w:val="000000" w:themeColor="text1"/>
          <w:lang w:eastAsia="es-ES"/>
        </w:rPr>
        <w:t xml:space="preserve">Normalización:  </w:t>
      </w:r>
      <w:r w:rsidRPr="00881F30">
        <w:rPr>
          <w:color w:val="000000" w:themeColor="text1"/>
          <w:lang w:eastAsia="es-ES"/>
        </w:rPr>
        <w:t>Algoritmos como Análisis de Componente Principales y la mayoría de aquellos utilizados para lenguaje de máquina recomiendan la normalización de los datos para el tratamiento de las variables que puedan representar distintas unidades de medida.</w:t>
      </w:r>
    </w:p>
    <w:p w14:paraId="547F97F7" w14:textId="37A6343B" w:rsidR="00EE6027" w:rsidRDefault="00A77F18" w:rsidP="00AF5B7D">
      <w:pPr>
        <w:rPr>
          <w:color w:val="000000" w:themeColor="text1"/>
          <w:lang w:eastAsia="es-ES"/>
        </w:rPr>
      </w:pPr>
      <w:r w:rsidRPr="00881F30">
        <w:rPr>
          <w:b/>
          <w:color w:val="000000" w:themeColor="text1"/>
          <w:lang w:eastAsia="es-ES"/>
        </w:rPr>
        <w:t xml:space="preserve">Análisis de Componentes Principales: </w:t>
      </w:r>
      <w:r w:rsidRPr="00881F30">
        <w:rPr>
          <w:color w:val="000000" w:themeColor="text1"/>
          <w:lang w:eastAsia="es-ES"/>
        </w:rPr>
        <w:t xml:space="preserve"> Se aplicó un PCA</w:t>
      </w:r>
      <w:r w:rsidR="005067A5" w:rsidRPr="00881F30">
        <w:rPr>
          <w:color w:val="000000" w:themeColor="text1"/>
          <w:lang w:eastAsia="es-ES"/>
        </w:rPr>
        <w:t xml:space="preserve"> para reducir la dimensionalidad de los datos, al contar 7 campos numéricos (tasas por cada 10000 habitantes) resulta complejo determinar si existen datos altamente correlacionados o redundantes; la “excesiva” cantidad de atributos dificulta al menos en el marco visual hacer un análisis más completo a </w:t>
      </w:r>
      <w:r w:rsidR="005067A5" w:rsidRPr="00881F30">
        <w:rPr>
          <w:color w:val="000000" w:themeColor="text1"/>
          <w:lang w:eastAsia="es-ES"/>
        </w:rPr>
        <w:lastRenderedPageBreak/>
        <w:t xml:space="preserve">través de algoritmos de clusterización. </w:t>
      </w:r>
      <w:r w:rsidR="00B850F2" w:rsidRPr="00881F30">
        <w:rPr>
          <w:color w:val="000000" w:themeColor="text1"/>
          <w:lang w:eastAsia="es-ES"/>
        </w:rPr>
        <w:t xml:space="preserve"> La Figura</w:t>
      </w:r>
      <w:r w:rsidR="00DA36E4" w:rsidRPr="00881F30">
        <w:rPr>
          <w:color w:val="000000" w:themeColor="text1"/>
          <w:lang w:eastAsia="es-ES"/>
        </w:rPr>
        <w:t xml:space="preserve"> </w:t>
      </w:r>
      <w:r w:rsidR="00522551">
        <w:rPr>
          <w:color w:val="000000" w:themeColor="text1"/>
          <w:lang w:eastAsia="es-ES"/>
        </w:rPr>
        <w:t>36</w:t>
      </w:r>
      <w:r w:rsidR="00B850F2" w:rsidRPr="00881F30">
        <w:rPr>
          <w:color w:val="000000" w:themeColor="text1"/>
          <w:lang w:eastAsia="es-ES"/>
        </w:rPr>
        <w:t xml:space="preserve"> indica que</w:t>
      </w:r>
      <w:r w:rsidR="00057961" w:rsidRPr="00881F30">
        <w:rPr>
          <w:color w:val="000000" w:themeColor="text1"/>
          <w:lang w:eastAsia="es-ES"/>
        </w:rPr>
        <w:t xml:space="preserve"> se tiene hasta el 83% de información (varianza) al obtener los dos primeros componentes principales.</w:t>
      </w:r>
    </w:p>
    <w:p w14:paraId="665E1F62" w14:textId="32C7706D" w:rsidR="00DA36E4" w:rsidRPr="00881F30" w:rsidRDefault="00DA36E4" w:rsidP="00DA36E4">
      <w:pPr>
        <w:pStyle w:val="Descripcin"/>
        <w:rPr>
          <w:color w:val="000000" w:themeColor="text1"/>
          <w:lang w:eastAsia="es-ES"/>
        </w:rPr>
      </w:pPr>
      <w:bookmarkStart w:id="278" w:name="_Toc10575488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36</w:t>
      </w:r>
      <w:r w:rsidRPr="00881F30">
        <w:rPr>
          <w:color w:val="000000" w:themeColor="text1"/>
        </w:rPr>
        <w:fldChar w:fldCharType="end"/>
      </w:r>
      <w:r w:rsidRPr="00881F30">
        <w:rPr>
          <w:color w:val="000000" w:themeColor="text1"/>
        </w:rPr>
        <w:t xml:space="preserve"> Varianza acumulada por componentes</w:t>
      </w:r>
      <w:bookmarkEnd w:id="278"/>
    </w:p>
    <w:p w14:paraId="73F117AA" w14:textId="2EE83FA6" w:rsidR="00B850F2" w:rsidRPr="00881F30" w:rsidRDefault="00B850F2" w:rsidP="00B850F2">
      <w:pPr>
        <w:jc w:val="center"/>
        <w:rPr>
          <w:color w:val="000000" w:themeColor="text1"/>
          <w:lang w:eastAsia="es-ES"/>
        </w:rPr>
      </w:pPr>
      <w:r w:rsidRPr="00881F30">
        <w:rPr>
          <w:noProof/>
          <w:color w:val="000000" w:themeColor="text1"/>
          <w:lang w:eastAsia="es-EC"/>
        </w:rPr>
        <w:drawing>
          <wp:inline distT="0" distB="0" distL="0" distR="0" wp14:anchorId="65D8F357" wp14:editId="1D25833C">
            <wp:extent cx="2324114" cy="17044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990"/>
                    <a:stretch/>
                  </pic:blipFill>
                  <pic:spPr bwMode="auto">
                    <a:xfrm>
                      <a:off x="0" y="0"/>
                      <a:ext cx="2362398" cy="1732519"/>
                    </a:xfrm>
                    <a:prstGeom prst="rect">
                      <a:avLst/>
                    </a:prstGeom>
                    <a:ln>
                      <a:noFill/>
                    </a:ln>
                    <a:extLst>
                      <a:ext uri="{53640926-AAD7-44D8-BBD7-CCE9431645EC}">
                        <a14:shadowObscured xmlns:a14="http://schemas.microsoft.com/office/drawing/2010/main"/>
                      </a:ext>
                    </a:extLst>
                  </pic:spPr>
                </pic:pic>
              </a:graphicData>
            </a:graphic>
          </wp:inline>
        </w:drawing>
      </w:r>
    </w:p>
    <w:p w14:paraId="5ABEBD4C" w14:textId="64B45C38" w:rsidR="007D1E3A" w:rsidRPr="00881F30" w:rsidRDefault="003B5FD7" w:rsidP="00057961">
      <w:pPr>
        <w:rPr>
          <w:color w:val="000000" w:themeColor="text1"/>
          <w:lang w:eastAsia="es-ES"/>
        </w:rPr>
      </w:pPr>
      <w:r w:rsidRPr="00881F30">
        <w:rPr>
          <w:color w:val="000000" w:themeColor="text1"/>
          <w:lang w:eastAsia="es-ES"/>
        </w:rPr>
        <w:t>De esta forma se procede a realizar los cálculos para resumir el set de datos ori</w:t>
      </w:r>
      <w:r w:rsidR="006F4A66" w:rsidRPr="00881F30">
        <w:rPr>
          <w:color w:val="000000" w:themeColor="text1"/>
          <w:lang w:eastAsia="es-ES"/>
        </w:rPr>
        <w:t>ginal de siete variables en un plano bidimensional.</w:t>
      </w:r>
    </w:p>
    <w:p w14:paraId="255C50E3" w14:textId="05511DFD" w:rsidR="007D1E3A" w:rsidRPr="00881F30" w:rsidRDefault="007D1E3A" w:rsidP="00EF4B32">
      <w:pPr>
        <w:pStyle w:val="Prrafodelista"/>
        <w:numPr>
          <w:ilvl w:val="0"/>
          <w:numId w:val="12"/>
        </w:numPr>
        <w:ind w:left="360"/>
        <w:rPr>
          <w:b/>
          <w:color w:val="000000" w:themeColor="text1"/>
          <w:lang w:eastAsia="es-ES"/>
        </w:rPr>
      </w:pPr>
      <w:r w:rsidRPr="00881F30">
        <w:rPr>
          <w:b/>
          <w:color w:val="000000" w:themeColor="text1"/>
          <w:lang w:eastAsia="es-ES"/>
        </w:rPr>
        <w:t>CLUSTERIZACIÓN</w:t>
      </w:r>
    </w:p>
    <w:p w14:paraId="25A801A9" w14:textId="0FC04AED" w:rsidR="00905865" w:rsidRPr="00881F30" w:rsidRDefault="00A733DE" w:rsidP="00A733DE">
      <w:pPr>
        <w:rPr>
          <w:color w:val="000000" w:themeColor="text1"/>
          <w:lang w:eastAsia="es-ES"/>
        </w:rPr>
      </w:pPr>
      <w:r w:rsidRPr="00881F30">
        <w:rPr>
          <w:b/>
          <w:color w:val="000000" w:themeColor="text1"/>
          <w:lang w:eastAsia="es-ES"/>
        </w:rPr>
        <w:t xml:space="preserve">K-Means: </w:t>
      </w:r>
      <w:r w:rsidR="009C0C31" w:rsidRPr="00881F30">
        <w:rPr>
          <w:color w:val="000000" w:themeColor="text1"/>
          <w:lang w:eastAsia="es-ES"/>
        </w:rPr>
        <w:t xml:space="preserve"> La aplicación de modelos de clusterización tiene</w:t>
      </w:r>
      <w:r w:rsidR="006B12EB" w:rsidRPr="00881F30">
        <w:rPr>
          <w:color w:val="000000" w:themeColor="text1"/>
          <w:lang w:eastAsia="es-ES"/>
        </w:rPr>
        <w:t>n</w:t>
      </w:r>
      <w:r w:rsidR="009C0C31" w:rsidRPr="00881F30">
        <w:rPr>
          <w:color w:val="000000" w:themeColor="text1"/>
          <w:lang w:eastAsia="es-ES"/>
        </w:rPr>
        <w:t xml:space="preserve"> como hiperparámetro el número de clúster</w:t>
      </w:r>
      <w:r w:rsidR="00DE403F" w:rsidRPr="00881F30">
        <w:rPr>
          <w:color w:val="000000" w:themeColor="text1"/>
          <w:lang w:eastAsia="es-ES"/>
        </w:rPr>
        <w:t xml:space="preserve">es; su </w:t>
      </w:r>
      <w:r w:rsidR="009C0C31" w:rsidRPr="00881F30">
        <w:rPr>
          <w:color w:val="000000" w:themeColor="text1"/>
          <w:lang w:eastAsia="es-ES"/>
        </w:rPr>
        <w:t>determinación</w:t>
      </w:r>
      <w:r w:rsidR="00DE403F" w:rsidRPr="00881F30">
        <w:rPr>
          <w:color w:val="000000" w:themeColor="text1"/>
          <w:lang w:eastAsia="es-ES"/>
        </w:rPr>
        <w:t xml:space="preserve"> </w:t>
      </w:r>
      <w:r w:rsidR="009C0C31" w:rsidRPr="00881F30">
        <w:rPr>
          <w:color w:val="000000" w:themeColor="text1"/>
          <w:lang w:eastAsia="es-ES"/>
        </w:rPr>
        <w:t>está basado en medidas como el coeficiente de silueta para medir el nivel de agrupamiento de los clústeres obtenidos; así como el método del codo para medir en qué punto</w:t>
      </w:r>
      <w:r w:rsidR="00905865" w:rsidRPr="00881F30">
        <w:rPr>
          <w:color w:val="000000" w:themeColor="text1"/>
          <w:lang w:eastAsia="es-ES"/>
        </w:rPr>
        <w:t xml:space="preserve"> (número de clúster)</w:t>
      </w:r>
      <w:r w:rsidR="009C0C31" w:rsidRPr="00881F30">
        <w:rPr>
          <w:color w:val="000000" w:themeColor="text1"/>
          <w:lang w:eastAsia="es-ES"/>
        </w:rPr>
        <w:t xml:space="preserve"> </w:t>
      </w:r>
      <w:r w:rsidR="00905865" w:rsidRPr="00881F30">
        <w:rPr>
          <w:color w:val="000000" w:themeColor="text1"/>
          <w:lang w:eastAsia="es-ES"/>
        </w:rPr>
        <w:t xml:space="preserve">existe un cambio brusco </w:t>
      </w:r>
      <w:r w:rsidR="009C0C31" w:rsidRPr="00881F30">
        <w:rPr>
          <w:color w:val="000000" w:themeColor="text1"/>
          <w:lang w:eastAsia="es-ES"/>
        </w:rPr>
        <w:t>de la evolución de una recta (inercia)</w:t>
      </w:r>
      <w:r w:rsidR="00905865" w:rsidRPr="00881F30">
        <w:rPr>
          <w:color w:val="000000" w:themeColor="text1"/>
          <w:lang w:eastAsia="es-ES"/>
        </w:rPr>
        <w:t xml:space="preserve">. Estas medidas al igual que la observación posterior de los clústeres identificados son un aporte para evitar resultados </w:t>
      </w:r>
      <w:r w:rsidR="00DA36E4" w:rsidRPr="00881F30">
        <w:rPr>
          <w:color w:val="000000" w:themeColor="text1"/>
          <w:lang w:eastAsia="es-ES"/>
        </w:rPr>
        <w:t>no deseados</w:t>
      </w:r>
      <w:r w:rsidR="00905865" w:rsidRPr="00881F30">
        <w:rPr>
          <w:color w:val="000000" w:themeColor="text1"/>
          <w:lang w:eastAsia="es-ES"/>
        </w:rPr>
        <w:t>.</w:t>
      </w:r>
    </w:p>
    <w:p w14:paraId="19205ED5" w14:textId="0091900C" w:rsidR="00EE6027" w:rsidRDefault="00905865" w:rsidP="00EE6027">
      <w:pPr>
        <w:rPr>
          <w:color w:val="000000" w:themeColor="text1"/>
          <w:lang w:eastAsia="es-ES"/>
        </w:rPr>
      </w:pPr>
      <w:r w:rsidRPr="00881F30">
        <w:rPr>
          <w:color w:val="000000" w:themeColor="text1"/>
          <w:lang w:eastAsia="es-ES"/>
        </w:rPr>
        <w:t>La Figura</w:t>
      </w:r>
      <w:r w:rsidR="00DA36E4" w:rsidRPr="00881F30">
        <w:rPr>
          <w:color w:val="000000" w:themeColor="text1"/>
          <w:lang w:eastAsia="es-ES"/>
        </w:rPr>
        <w:t xml:space="preserve"> </w:t>
      </w:r>
      <w:r w:rsidR="00522551">
        <w:rPr>
          <w:color w:val="000000" w:themeColor="text1"/>
          <w:lang w:eastAsia="es-ES"/>
        </w:rPr>
        <w:t>37</w:t>
      </w:r>
      <w:r w:rsidRPr="00881F30">
        <w:rPr>
          <w:color w:val="000000" w:themeColor="text1"/>
          <w:lang w:eastAsia="es-ES"/>
        </w:rPr>
        <w:t xml:space="preserve"> describe el método del codo</w:t>
      </w:r>
      <w:r w:rsidR="004E64CD" w:rsidRPr="00881F30">
        <w:rPr>
          <w:color w:val="000000" w:themeColor="text1"/>
          <w:lang w:eastAsia="es-ES"/>
        </w:rPr>
        <w:t xml:space="preserve"> (a)</w:t>
      </w:r>
      <w:r w:rsidRPr="00881F30">
        <w:rPr>
          <w:color w:val="000000" w:themeColor="text1"/>
          <w:lang w:eastAsia="es-ES"/>
        </w:rPr>
        <w:t xml:space="preserve">, observándose un cambio brusco a partir </w:t>
      </w:r>
      <w:r w:rsidR="004E64CD" w:rsidRPr="00881F30">
        <w:rPr>
          <w:color w:val="000000" w:themeColor="text1"/>
          <w:lang w:eastAsia="es-ES"/>
        </w:rPr>
        <w:t xml:space="preserve">de contar con dos clústeres. Y la evolución del coeficiente de </w:t>
      </w:r>
      <w:r w:rsidR="00C125A8" w:rsidRPr="00881F30">
        <w:rPr>
          <w:color w:val="000000" w:themeColor="text1"/>
          <w:lang w:eastAsia="es-ES"/>
        </w:rPr>
        <w:t>silueta (</w:t>
      </w:r>
      <w:r w:rsidR="004E64CD" w:rsidRPr="00881F30">
        <w:rPr>
          <w:color w:val="000000" w:themeColor="text1"/>
          <w:lang w:eastAsia="es-ES"/>
        </w:rPr>
        <w:t xml:space="preserve">b) que muestran un valor mayor al 77% para agrupamientos de </w:t>
      </w:r>
      <w:r w:rsidR="007414FF" w:rsidRPr="00881F30">
        <w:rPr>
          <w:color w:val="000000" w:themeColor="text1"/>
          <w:lang w:eastAsia="es-ES"/>
        </w:rPr>
        <w:t>dos</w:t>
      </w:r>
      <w:r w:rsidR="004E64CD" w:rsidRPr="00881F30">
        <w:rPr>
          <w:color w:val="000000" w:themeColor="text1"/>
          <w:lang w:eastAsia="es-ES"/>
        </w:rPr>
        <w:t xml:space="preserve"> </w:t>
      </w:r>
      <w:r w:rsidR="00F324F5" w:rsidRPr="00881F30">
        <w:rPr>
          <w:color w:val="000000" w:themeColor="text1"/>
          <w:lang w:eastAsia="es-ES"/>
        </w:rPr>
        <w:t>y</w:t>
      </w:r>
      <w:r w:rsidR="004E64CD" w:rsidRPr="00881F30">
        <w:rPr>
          <w:color w:val="000000" w:themeColor="text1"/>
          <w:lang w:eastAsia="es-ES"/>
        </w:rPr>
        <w:t xml:space="preserve"> </w:t>
      </w:r>
      <w:r w:rsidR="007414FF" w:rsidRPr="00881F30">
        <w:rPr>
          <w:color w:val="000000" w:themeColor="text1"/>
          <w:lang w:eastAsia="es-ES"/>
        </w:rPr>
        <w:t>tres</w:t>
      </w:r>
      <w:r w:rsidR="004E64CD" w:rsidRPr="00881F30">
        <w:rPr>
          <w:color w:val="000000" w:themeColor="text1"/>
          <w:lang w:eastAsia="es-ES"/>
        </w:rPr>
        <w:t xml:space="preserve"> clústeres, cayendo drásticamente</w:t>
      </w:r>
      <w:r w:rsidR="006B12EB" w:rsidRPr="00881F30">
        <w:rPr>
          <w:color w:val="000000" w:themeColor="text1"/>
          <w:lang w:eastAsia="es-ES"/>
        </w:rPr>
        <w:t xml:space="preserve"> su valor</w:t>
      </w:r>
      <w:r w:rsidR="004E64CD" w:rsidRPr="00881F30">
        <w:rPr>
          <w:color w:val="000000" w:themeColor="text1"/>
          <w:lang w:eastAsia="es-ES"/>
        </w:rPr>
        <w:t xml:space="preserve"> para</w:t>
      </w:r>
      <w:r w:rsidR="006B12EB" w:rsidRPr="00881F30">
        <w:rPr>
          <w:color w:val="000000" w:themeColor="text1"/>
          <w:lang w:eastAsia="es-ES"/>
        </w:rPr>
        <w:t xml:space="preserve"> </w:t>
      </w:r>
      <w:r w:rsidR="00C125A8" w:rsidRPr="00881F30">
        <w:rPr>
          <w:color w:val="000000" w:themeColor="text1"/>
          <w:lang w:eastAsia="es-ES"/>
        </w:rPr>
        <w:t>un mayor</w:t>
      </w:r>
      <w:r w:rsidR="006B12EB" w:rsidRPr="00881F30">
        <w:rPr>
          <w:color w:val="000000" w:themeColor="text1"/>
          <w:lang w:eastAsia="es-ES"/>
        </w:rPr>
        <w:t xml:space="preserve"> número de clústeres.</w:t>
      </w:r>
    </w:p>
    <w:p w14:paraId="56C51FD5" w14:textId="62AC9C11" w:rsidR="00F324F5" w:rsidRPr="00881F30" w:rsidRDefault="00DA36E4" w:rsidP="00DA36E4">
      <w:pPr>
        <w:pStyle w:val="Descripcin"/>
        <w:rPr>
          <w:color w:val="000000" w:themeColor="text1"/>
          <w:lang w:eastAsia="es-ES"/>
        </w:rPr>
      </w:pPr>
      <w:bookmarkStart w:id="279" w:name="_Toc10575488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37</w:t>
      </w:r>
      <w:r w:rsidRPr="00881F30">
        <w:rPr>
          <w:color w:val="000000" w:themeColor="text1"/>
        </w:rPr>
        <w:fldChar w:fldCharType="end"/>
      </w:r>
      <w:r w:rsidRPr="00881F30">
        <w:rPr>
          <w:color w:val="000000" w:themeColor="text1"/>
        </w:rPr>
        <w:t xml:space="preserve"> Definición del número de clústeres mediante el método del codo y coeficiente de silueta</w:t>
      </w:r>
      <w:bookmarkEnd w:id="279"/>
    </w:p>
    <w:p w14:paraId="3424B3F8" w14:textId="31589685" w:rsidR="00F324F5" w:rsidRPr="00881F30" w:rsidRDefault="00F324F5" w:rsidP="00EF4B32">
      <w:pPr>
        <w:pStyle w:val="Prrafodelista"/>
        <w:numPr>
          <w:ilvl w:val="0"/>
          <w:numId w:val="17"/>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680963C" w14:textId="753121CE" w:rsidR="00A733DE" w:rsidRPr="00881F30" w:rsidRDefault="009C0C31" w:rsidP="00AF5B7D">
      <w:pPr>
        <w:jc w:val="center"/>
        <w:rPr>
          <w:b/>
          <w:color w:val="000000" w:themeColor="text1"/>
          <w:lang w:eastAsia="es-ES"/>
        </w:rPr>
      </w:pPr>
      <w:r w:rsidRPr="00881F30">
        <w:rPr>
          <w:noProof/>
          <w:color w:val="000000" w:themeColor="text1"/>
          <w:lang w:eastAsia="es-EC"/>
        </w:rPr>
        <w:drawing>
          <wp:inline distT="0" distB="0" distL="0" distR="0" wp14:anchorId="4410F331" wp14:editId="2ADC4B0F">
            <wp:extent cx="4952391" cy="1884856"/>
            <wp:effectExtent l="0" t="0" r="63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6510" cy="1977767"/>
                    </a:xfrm>
                    <a:prstGeom prst="rect">
                      <a:avLst/>
                    </a:prstGeom>
                  </pic:spPr>
                </pic:pic>
              </a:graphicData>
            </a:graphic>
          </wp:inline>
        </w:drawing>
      </w:r>
    </w:p>
    <w:p w14:paraId="57F7D99A" w14:textId="7BB4CB09" w:rsidR="00EE6027" w:rsidRPr="00881F30" w:rsidRDefault="007414FF" w:rsidP="00A733DE">
      <w:pPr>
        <w:rPr>
          <w:color w:val="000000" w:themeColor="text1"/>
          <w:lang w:eastAsia="es-ES"/>
        </w:rPr>
      </w:pPr>
      <w:r w:rsidRPr="00881F30">
        <w:rPr>
          <w:color w:val="000000" w:themeColor="text1"/>
          <w:lang w:eastAsia="es-ES"/>
        </w:rPr>
        <w:lastRenderedPageBreak/>
        <w:t xml:space="preserve">La Figura </w:t>
      </w:r>
      <w:r w:rsidR="00522551">
        <w:rPr>
          <w:color w:val="000000" w:themeColor="text1"/>
          <w:lang w:eastAsia="es-ES"/>
        </w:rPr>
        <w:t>38</w:t>
      </w:r>
      <w:r w:rsidRPr="00881F30">
        <w:rPr>
          <w:color w:val="000000" w:themeColor="text1"/>
          <w:lang w:eastAsia="es-ES"/>
        </w:rPr>
        <w:t xml:space="preserve"> </w:t>
      </w:r>
      <w:r w:rsidR="00F324F5" w:rsidRPr="00881F30">
        <w:rPr>
          <w:color w:val="000000" w:themeColor="text1"/>
          <w:lang w:eastAsia="es-ES"/>
        </w:rPr>
        <w:t>despliega</w:t>
      </w:r>
      <w:r w:rsidRPr="00881F30">
        <w:rPr>
          <w:color w:val="000000" w:themeColor="text1"/>
          <w:lang w:eastAsia="es-ES"/>
        </w:rPr>
        <w:t xml:space="preserve"> dos diagramas de dispersión</w:t>
      </w:r>
      <w:r w:rsidR="00655FAA" w:rsidRPr="00881F30">
        <w:rPr>
          <w:color w:val="000000" w:themeColor="text1"/>
          <w:lang w:eastAsia="es-ES"/>
        </w:rPr>
        <w:t xml:space="preserve"> de los </w:t>
      </w:r>
      <w:r w:rsidRPr="00881F30">
        <w:rPr>
          <w:color w:val="000000" w:themeColor="text1"/>
          <w:lang w:eastAsia="es-ES"/>
        </w:rPr>
        <w:t>dos componentes principales</w:t>
      </w:r>
      <w:r w:rsidR="00655FAA" w:rsidRPr="00881F30">
        <w:rPr>
          <w:color w:val="000000" w:themeColor="text1"/>
          <w:lang w:eastAsia="es-ES"/>
        </w:rPr>
        <w:t xml:space="preserve"> calculados anteriormente</w:t>
      </w:r>
      <w:r w:rsidRPr="00881F30">
        <w:rPr>
          <w:color w:val="000000" w:themeColor="text1"/>
          <w:lang w:eastAsia="es-ES"/>
        </w:rPr>
        <w:t>: (a) para dos</w:t>
      </w:r>
      <w:r w:rsidR="00F324F5" w:rsidRPr="00881F30">
        <w:rPr>
          <w:color w:val="000000" w:themeColor="text1"/>
          <w:lang w:eastAsia="es-ES"/>
        </w:rPr>
        <w:t xml:space="preserve"> y (b) tres clústeres. </w:t>
      </w:r>
      <w:r w:rsidR="00300F23" w:rsidRPr="00881F30">
        <w:rPr>
          <w:color w:val="000000" w:themeColor="text1"/>
          <w:lang w:eastAsia="es-ES"/>
        </w:rPr>
        <w:t xml:space="preserve">Se puede concluir que para el caso de tres clústeres se tiene una única instancia, la misma que podría ser tratadas como un atípico o una localidad donde los efectos de la pandemia fueron menores al resto de cantones. Para el clúster </w:t>
      </w:r>
      <w:r w:rsidR="00D63D50" w:rsidRPr="00881F30">
        <w:rPr>
          <w:color w:val="000000" w:themeColor="text1"/>
          <w:lang w:eastAsia="es-ES"/>
        </w:rPr>
        <w:t>0</w:t>
      </w:r>
      <w:r w:rsidR="00300F23" w:rsidRPr="00881F30">
        <w:rPr>
          <w:color w:val="000000" w:themeColor="text1"/>
          <w:lang w:eastAsia="es-ES"/>
        </w:rPr>
        <w:t xml:space="preserve"> (</w:t>
      </w:r>
      <w:r w:rsidR="005562D0" w:rsidRPr="00881F30">
        <w:rPr>
          <w:color w:val="000000" w:themeColor="text1"/>
          <w:lang w:eastAsia="es-ES"/>
        </w:rPr>
        <w:t>café</w:t>
      </w:r>
      <w:r w:rsidR="00D63D50" w:rsidRPr="00881F30">
        <w:rPr>
          <w:color w:val="000000" w:themeColor="text1"/>
          <w:lang w:eastAsia="es-ES"/>
        </w:rPr>
        <w:t>)</w:t>
      </w:r>
      <w:r w:rsidR="00300F23" w:rsidRPr="00881F30">
        <w:rPr>
          <w:color w:val="000000" w:themeColor="text1"/>
          <w:lang w:eastAsia="es-ES"/>
        </w:rPr>
        <w:t xml:space="preserve"> se tiene 207 cantones, mientras que para el clúster1(</w:t>
      </w:r>
      <w:r w:rsidR="005562D0" w:rsidRPr="00881F30">
        <w:rPr>
          <w:color w:val="000000" w:themeColor="text1"/>
          <w:lang w:eastAsia="es-ES"/>
        </w:rPr>
        <w:t>azul</w:t>
      </w:r>
      <w:r w:rsidR="00300F23" w:rsidRPr="00881F30">
        <w:rPr>
          <w:color w:val="000000" w:themeColor="text1"/>
          <w:lang w:eastAsia="es-ES"/>
        </w:rPr>
        <w:t>) 13 cantones.</w:t>
      </w:r>
    </w:p>
    <w:p w14:paraId="7061041E" w14:textId="46D4FDE2" w:rsidR="00DA36E4" w:rsidRPr="00881F30" w:rsidRDefault="00DA36E4" w:rsidP="00DA36E4">
      <w:pPr>
        <w:pStyle w:val="Descripcin"/>
        <w:rPr>
          <w:color w:val="000000" w:themeColor="text1"/>
          <w:lang w:eastAsia="es-ES"/>
        </w:rPr>
      </w:pPr>
      <w:bookmarkStart w:id="280" w:name="_Toc10575488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38</w:t>
      </w:r>
      <w:r w:rsidRPr="00881F30">
        <w:rPr>
          <w:color w:val="000000" w:themeColor="text1"/>
        </w:rPr>
        <w:fldChar w:fldCharType="end"/>
      </w:r>
      <w:r w:rsidRPr="00881F30">
        <w:rPr>
          <w:color w:val="000000" w:themeColor="text1"/>
        </w:rPr>
        <w:t xml:space="preserve"> Representación de las instancias para 2 y 3 clústeres</w:t>
      </w:r>
      <w:r w:rsidR="005F59F6" w:rsidRPr="00881F30">
        <w:rPr>
          <w:color w:val="000000" w:themeColor="text1"/>
        </w:rPr>
        <w:t xml:space="preserve"> calculados con K-Means</w:t>
      </w:r>
      <w:bookmarkEnd w:id="280"/>
    </w:p>
    <w:p w14:paraId="14B7D90A" w14:textId="5006C356" w:rsidR="00F324F5" w:rsidRPr="00881F30" w:rsidRDefault="00F324F5" w:rsidP="00EF4B32">
      <w:pPr>
        <w:pStyle w:val="Prrafodelista"/>
        <w:numPr>
          <w:ilvl w:val="0"/>
          <w:numId w:val="18"/>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FCA7C83" w14:textId="7DC73EE9" w:rsidR="007414FF" w:rsidRPr="00881F30" w:rsidRDefault="005562D0" w:rsidP="00AF5B7D">
      <w:pPr>
        <w:jc w:val="center"/>
        <w:rPr>
          <w:color w:val="000000" w:themeColor="text1"/>
          <w:lang w:eastAsia="es-ES"/>
        </w:rPr>
      </w:pPr>
      <w:r w:rsidRPr="00881F30">
        <w:rPr>
          <w:noProof/>
          <w:color w:val="000000" w:themeColor="text1"/>
          <w:lang w:eastAsia="es-EC"/>
        </w:rPr>
        <w:drawing>
          <wp:inline distT="0" distB="0" distL="0" distR="0" wp14:anchorId="5FC56D66" wp14:editId="26F9102E">
            <wp:extent cx="4937760" cy="1774762"/>
            <wp:effectExtent l="0" t="0" r="0" b="0"/>
            <wp:docPr id="48"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dispersión&#10;&#10;Descripción generada automáticamente"/>
                    <pic:cNvPicPr/>
                  </pic:nvPicPr>
                  <pic:blipFill>
                    <a:blip r:embed="rId63"/>
                    <a:stretch>
                      <a:fillRect/>
                    </a:stretch>
                  </pic:blipFill>
                  <pic:spPr>
                    <a:xfrm>
                      <a:off x="0" y="0"/>
                      <a:ext cx="5005540" cy="1799124"/>
                    </a:xfrm>
                    <a:prstGeom prst="rect">
                      <a:avLst/>
                    </a:prstGeom>
                  </pic:spPr>
                </pic:pic>
              </a:graphicData>
            </a:graphic>
          </wp:inline>
        </w:drawing>
      </w:r>
    </w:p>
    <w:p w14:paraId="20C97804" w14:textId="4E76B8D4" w:rsidR="007D1E3A" w:rsidRPr="00881F30" w:rsidRDefault="00655FAA" w:rsidP="00655FAA">
      <w:pPr>
        <w:rPr>
          <w:color w:val="000000" w:themeColor="text1"/>
          <w:lang w:eastAsia="es-ES"/>
        </w:rPr>
      </w:pPr>
      <w:r w:rsidRPr="00881F30">
        <w:rPr>
          <w:color w:val="000000" w:themeColor="text1"/>
          <w:lang w:eastAsia="es-ES"/>
        </w:rPr>
        <w:t xml:space="preserve">Si se compara gráficamente los tres clústeres sobre </w:t>
      </w:r>
      <w:r w:rsidR="004B1C8C" w:rsidRPr="00881F30">
        <w:rPr>
          <w:color w:val="000000" w:themeColor="text1"/>
          <w:lang w:eastAsia="es-ES"/>
        </w:rPr>
        <w:t xml:space="preserve">la media de </w:t>
      </w:r>
      <w:r w:rsidRPr="00881F30">
        <w:rPr>
          <w:color w:val="000000" w:themeColor="text1"/>
          <w:lang w:eastAsia="es-ES"/>
        </w:rPr>
        <w:t>cada uno de los valores numéricos, la Figura</w:t>
      </w:r>
      <w:r w:rsidR="005F59F6" w:rsidRPr="00881F30">
        <w:rPr>
          <w:color w:val="000000" w:themeColor="text1"/>
          <w:lang w:eastAsia="es-ES"/>
        </w:rPr>
        <w:t xml:space="preserve"> </w:t>
      </w:r>
      <w:r w:rsidR="00522551">
        <w:rPr>
          <w:color w:val="000000" w:themeColor="text1"/>
          <w:lang w:eastAsia="es-ES"/>
        </w:rPr>
        <w:t>39</w:t>
      </w:r>
      <w:r w:rsidR="005F59F6" w:rsidRPr="00881F30">
        <w:rPr>
          <w:color w:val="000000" w:themeColor="text1"/>
          <w:lang w:eastAsia="es-ES"/>
        </w:rPr>
        <w:t xml:space="preserve"> </w:t>
      </w:r>
      <w:r w:rsidRPr="00881F30">
        <w:rPr>
          <w:color w:val="000000" w:themeColor="text1"/>
          <w:lang w:eastAsia="es-ES"/>
        </w:rPr>
        <w:t xml:space="preserve">despliega valores completamente diferentes en cada uno de los clústeres. Para los atributos TOTAL_COMPRAS_CM y TOTAL_VENTAS_CM se observa </w:t>
      </w:r>
      <w:r w:rsidR="004958AE" w:rsidRPr="00881F30">
        <w:rPr>
          <w:color w:val="000000" w:themeColor="text1"/>
          <w:lang w:eastAsia="es-ES"/>
        </w:rPr>
        <w:t>clúster</w:t>
      </w:r>
      <w:r w:rsidR="00D63D50" w:rsidRPr="00881F30">
        <w:rPr>
          <w:color w:val="000000" w:themeColor="text1"/>
          <w:lang w:eastAsia="es-ES"/>
        </w:rPr>
        <w:t xml:space="preserve"> 3</w:t>
      </w:r>
      <w:r w:rsidRPr="00881F30">
        <w:rPr>
          <w:color w:val="000000" w:themeColor="text1"/>
          <w:lang w:eastAsia="es-ES"/>
        </w:rPr>
        <w:t>(turquesa) con los valore</w:t>
      </w:r>
      <w:r w:rsidR="004958AE" w:rsidRPr="00881F30">
        <w:rPr>
          <w:color w:val="000000" w:themeColor="text1"/>
          <w:lang w:eastAsia="es-ES"/>
        </w:rPr>
        <w:t>s más altos, mientras que el clú</w:t>
      </w:r>
      <w:r w:rsidRPr="00881F30">
        <w:rPr>
          <w:color w:val="000000" w:themeColor="text1"/>
          <w:lang w:eastAsia="es-ES"/>
        </w:rPr>
        <w:t>s</w:t>
      </w:r>
      <w:r w:rsidR="004958AE" w:rsidRPr="00881F30">
        <w:rPr>
          <w:color w:val="000000" w:themeColor="text1"/>
          <w:lang w:eastAsia="es-ES"/>
        </w:rPr>
        <w:t>ter 1(</w:t>
      </w:r>
      <w:r w:rsidR="005A34E1" w:rsidRPr="00881F30">
        <w:rPr>
          <w:color w:val="000000" w:themeColor="text1"/>
          <w:lang w:eastAsia="es-ES"/>
        </w:rPr>
        <w:t>azul</w:t>
      </w:r>
      <w:r w:rsidR="004958AE" w:rsidRPr="00881F30">
        <w:rPr>
          <w:color w:val="000000" w:themeColor="text1"/>
          <w:lang w:eastAsia="es-ES"/>
        </w:rPr>
        <w:t xml:space="preserve">) </w:t>
      </w:r>
      <w:r w:rsidR="00300F23" w:rsidRPr="00881F30">
        <w:rPr>
          <w:color w:val="000000" w:themeColor="text1"/>
          <w:lang w:eastAsia="es-ES"/>
        </w:rPr>
        <w:t>que engloba el mayor número de cantones del país tiene las</w:t>
      </w:r>
      <w:r w:rsidR="004B1C8C" w:rsidRPr="00881F30">
        <w:rPr>
          <w:color w:val="000000" w:themeColor="text1"/>
          <w:lang w:eastAsia="es-ES"/>
        </w:rPr>
        <w:t xml:space="preserve"> medias más baja</w:t>
      </w:r>
      <w:r w:rsidR="004958AE" w:rsidRPr="00881F30">
        <w:rPr>
          <w:color w:val="000000" w:themeColor="text1"/>
          <w:lang w:eastAsia="es-ES"/>
        </w:rPr>
        <w:t>s de compras y ventas.</w:t>
      </w:r>
    </w:p>
    <w:p w14:paraId="60944A48" w14:textId="74546A60" w:rsidR="00DA36E4" w:rsidRPr="00881F30" w:rsidRDefault="00DA36E4" w:rsidP="00DA36E4">
      <w:pPr>
        <w:pStyle w:val="Descripcin"/>
        <w:rPr>
          <w:color w:val="000000" w:themeColor="text1"/>
          <w:lang w:eastAsia="es-ES"/>
        </w:rPr>
      </w:pPr>
      <w:bookmarkStart w:id="281" w:name="_Toc105754886"/>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39</w:t>
      </w:r>
      <w:r w:rsidRPr="00881F30">
        <w:rPr>
          <w:color w:val="000000" w:themeColor="text1"/>
        </w:rPr>
        <w:fldChar w:fldCharType="end"/>
      </w:r>
      <w:r w:rsidRPr="00881F30">
        <w:rPr>
          <w:color w:val="000000" w:themeColor="text1"/>
        </w:rPr>
        <w:t xml:space="preserve"> Resumen gráfico de declaraciones</w:t>
      </w:r>
      <w:r w:rsidRPr="00881F30">
        <w:rPr>
          <w:noProof/>
          <w:color w:val="000000" w:themeColor="text1"/>
        </w:rPr>
        <w:t xml:space="preserve"> por cada clúster</w:t>
      </w:r>
      <w:bookmarkEnd w:id="281"/>
      <w:r w:rsidR="0078158B" w:rsidRPr="00881F30">
        <w:rPr>
          <w:noProof/>
          <w:color w:val="000000" w:themeColor="text1"/>
        </w:rPr>
        <w:t xml:space="preserve"> </w:t>
      </w:r>
    </w:p>
    <w:p w14:paraId="3234497E" w14:textId="7AF7778D" w:rsidR="00655FAA" w:rsidRPr="00881F30" w:rsidRDefault="008C6E36" w:rsidP="00655FAA">
      <w:pPr>
        <w:jc w:val="center"/>
        <w:rPr>
          <w:color w:val="000000" w:themeColor="text1"/>
          <w:lang w:eastAsia="es-ES"/>
        </w:rPr>
      </w:pPr>
      <w:r w:rsidRPr="00881F30">
        <w:rPr>
          <w:noProof/>
          <w:color w:val="000000" w:themeColor="text1"/>
          <w:lang w:eastAsia="es-EC"/>
        </w:rPr>
        <w:drawing>
          <wp:inline distT="0" distB="0" distL="0" distR="0" wp14:anchorId="02B256F6" wp14:editId="343E58A7">
            <wp:extent cx="4362450" cy="3305747"/>
            <wp:effectExtent l="0" t="0" r="0" b="9525"/>
            <wp:docPr id="62" name="Imagen 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barras&#10;&#10;Descripción generada automáticamente"/>
                    <pic:cNvPicPr/>
                  </pic:nvPicPr>
                  <pic:blipFill>
                    <a:blip r:embed="rId64"/>
                    <a:stretch>
                      <a:fillRect/>
                    </a:stretch>
                  </pic:blipFill>
                  <pic:spPr>
                    <a:xfrm>
                      <a:off x="0" y="0"/>
                      <a:ext cx="4389553" cy="3326285"/>
                    </a:xfrm>
                    <a:prstGeom prst="rect">
                      <a:avLst/>
                    </a:prstGeom>
                  </pic:spPr>
                </pic:pic>
              </a:graphicData>
            </a:graphic>
          </wp:inline>
        </w:drawing>
      </w:r>
    </w:p>
    <w:p w14:paraId="344E58A1" w14:textId="18D0FE35" w:rsidR="00806748" w:rsidRPr="00881F30" w:rsidRDefault="00BD458D" w:rsidP="00A77F18">
      <w:pPr>
        <w:rPr>
          <w:color w:val="000000" w:themeColor="text1"/>
          <w:lang w:eastAsia="es-ES"/>
        </w:rPr>
      </w:pPr>
      <w:r w:rsidRPr="00881F30">
        <w:rPr>
          <w:b/>
          <w:color w:val="000000" w:themeColor="text1"/>
          <w:lang w:eastAsia="es-ES"/>
        </w:rPr>
        <w:lastRenderedPageBreak/>
        <w:t>A</w:t>
      </w:r>
      <w:r w:rsidR="004958AE" w:rsidRPr="00881F30">
        <w:rPr>
          <w:b/>
          <w:color w:val="000000" w:themeColor="text1"/>
          <w:lang w:eastAsia="es-ES"/>
        </w:rPr>
        <w:t xml:space="preserve">glomerativo: </w:t>
      </w:r>
      <w:r w:rsidR="004958AE" w:rsidRPr="00881F30">
        <w:rPr>
          <w:color w:val="000000" w:themeColor="text1"/>
          <w:lang w:eastAsia="es-ES"/>
        </w:rPr>
        <w:t>La aplicación de un algoritmo de clusterización tipo aglomerativo requiere configurar el número de clústeres deseado, su correcta defi</w:t>
      </w:r>
      <w:r w:rsidR="00AF1B11" w:rsidRPr="00881F30">
        <w:rPr>
          <w:color w:val="000000" w:themeColor="text1"/>
          <w:lang w:eastAsia="es-ES"/>
        </w:rPr>
        <w:t>nición viene dada al igual que K-M</w:t>
      </w:r>
      <w:r w:rsidR="004958AE" w:rsidRPr="00881F30">
        <w:rPr>
          <w:color w:val="000000" w:themeColor="text1"/>
          <w:lang w:eastAsia="es-ES"/>
        </w:rPr>
        <w:t>eans a través</w:t>
      </w:r>
      <w:r w:rsidR="009F19EC" w:rsidRPr="00881F30">
        <w:rPr>
          <w:color w:val="000000" w:themeColor="text1"/>
          <w:lang w:eastAsia="es-ES"/>
        </w:rPr>
        <w:t xml:space="preserve"> del análisis del coeficiente de silueta</w:t>
      </w:r>
      <w:r w:rsidR="004958AE" w:rsidRPr="00881F30">
        <w:rPr>
          <w:color w:val="000000" w:themeColor="text1"/>
          <w:lang w:eastAsia="es-ES"/>
        </w:rPr>
        <w:t xml:space="preserve">, la visualización de las gráficas de dispersión, y en particular el uso de un gráfico de dendograma para </w:t>
      </w:r>
      <w:r w:rsidR="009F19EC" w:rsidRPr="00881F30">
        <w:rPr>
          <w:color w:val="000000" w:themeColor="text1"/>
          <w:lang w:eastAsia="es-ES"/>
        </w:rPr>
        <w:t xml:space="preserve">observar </w:t>
      </w:r>
      <w:r w:rsidRPr="00881F30">
        <w:rPr>
          <w:color w:val="000000" w:themeColor="text1"/>
          <w:lang w:eastAsia="es-ES"/>
        </w:rPr>
        <w:t xml:space="preserve">un conjunto de </w:t>
      </w:r>
      <w:r w:rsidR="009F19EC" w:rsidRPr="00881F30">
        <w:rPr>
          <w:color w:val="000000" w:themeColor="text1"/>
          <w:lang w:eastAsia="es-ES"/>
        </w:rPr>
        <w:t>sub</w:t>
      </w:r>
      <w:r w:rsidRPr="00881F30">
        <w:rPr>
          <w:color w:val="000000" w:themeColor="text1"/>
          <w:lang w:eastAsia="es-ES"/>
        </w:rPr>
        <w:t xml:space="preserve">categorías </w:t>
      </w:r>
      <w:r w:rsidR="009F19EC" w:rsidRPr="00881F30">
        <w:rPr>
          <w:color w:val="000000" w:themeColor="text1"/>
          <w:lang w:eastAsia="es-ES"/>
        </w:rPr>
        <w:t xml:space="preserve">que parten del mínimo detalle (instancia) </w:t>
      </w:r>
      <w:r w:rsidR="004958AE" w:rsidRPr="00881F30">
        <w:rPr>
          <w:color w:val="000000" w:themeColor="text1"/>
          <w:lang w:eastAsia="es-ES"/>
        </w:rPr>
        <w:t>y cómo se va</w:t>
      </w:r>
      <w:r w:rsidRPr="00881F30">
        <w:rPr>
          <w:color w:val="000000" w:themeColor="text1"/>
          <w:lang w:eastAsia="es-ES"/>
        </w:rPr>
        <w:t>n</w:t>
      </w:r>
      <w:r w:rsidR="004958AE" w:rsidRPr="00881F30">
        <w:rPr>
          <w:color w:val="000000" w:themeColor="text1"/>
          <w:lang w:eastAsia="es-ES"/>
        </w:rPr>
        <w:t xml:space="preserve"> </w:t>
      </w:r>
      <w:r w:rsidR="009F19EC" w:rsidRPr="00881F30">
        <w:rPr>
          <w:color w:val="000000" w:themeColor="text1"/>
          <w:lang w:eastAsia="es-ES"/>
        </w:rPr>
        <w:t>agrupando en categorías más grandes.</w:t>
      </w:r>
      <w:r w:rsidRPr="00881F30">
        <w:rPr>
          <w:color w:val="000000" w:themeColor="text1"/>
          <w:lang w:eastAsia="es-ES"/>
        </w:rPr>
        <w:t xml:space="preserve"> </w:t>
      </w:r>
    </w:p>
    <w:p w14:paraId="284E953B" w14:textId="3061F12E" w:rsidR="00EE6027" w:rsidRDefault="00806748" w:rsidP="00235FE2">
      <w:pPr>
        <w:rPr>
          <w:color w:val="000000" w:themeColor="text1"/>
          <w:lang w:eastAsia="es-ES"/>
        </w:rPr>
      </w:pPr>
      <w:r w:rsidRPr="00881F30">
        <w:rPr>
          <w:color w:val="000000" w:themeColor="text1"/>
          <w:lang w:eastAsia="es-ES"/>
        </w:rPr>
        <w:t xml:space="preserve"> La Figura</w:t>
      </w:r>
      <w:r w:rsidR="005F59F6" w:rsidRPr="00881F30">
        <w:rPr>
          <w:color w:val="000000" w:themeColor="text1"/>
          <w:lang w:eastAsia="es-ES"/>
        </w:rPr>
        <w:t xml:space="preserve"> </w:t>
      </w:r>
      <w:r w:rsidR="00522551">
        <w:rPr>
          <w:color w:val="000000" w:themeColor="text1"/>
          <w:lang w:eastAsia="es-ES"/>
        </w:rPr>
        <w:t>40</w:t>
      </w:r>
      <w:r w:rsidRPr="00881F30">
        <w:rPr>
          <w:color w:val="000000" w:themeColor="text1"/>
          <w:lang w:eastAsia="es-ES"/>
        </w:rPr>
        <w:t xml:space="preserve"> genera un dendograma (a) donde se observa las distintas categorías que van agrupando las </w:t>
      </w:r>
      <w:r w:rsidR="00D85C21" w:rsidRPr="00881F30">
        <w:rPr>
          <w:color w:val="000000" w:themeColor="text1"/>
          <w:lang w:eastAsia="es-ES"/>
        </w:rPr>
        <w:t>instancias con dos rectas horizontales trazadas para identificar dos (recta roja) y tres clústeres (recta azul). La parte (b) despliega la evolución para distintos clústeres del coeficiente de silueta con valores sobre el 77% para un número de clústeres mayor a tres y una tendencia a l</w:t>
      </w:r>
      <w:r w:rsidR="00235FE2">
        <w:rPr>
          <w:color w:val="000000" w:themeColor="text1"/>
          <w:lang w:eastAsia="es-ES"/>
        </w:rPr>
        <w:t>a baja para valores superiores.</w:t>
      </w:r>
    </w:p>
    <w:p w14:paraId="5508143B" w14:textId="21C213BD" w:rsidR="00D85C21" w:rsidRPr="00881F30" w:rsidRDefault="005F59F6" w:rsidP="005F59F6">
      <w:pPr>
        <w:pStyle w:val="Descripcin"/>
        <w:rPr>
          <w:color w:val="000000" w:themeColor="text1"/>
          <w:lang w:eastAsia="es-ES"/>
        </w:rPr>
      </w:pPr>
      <w:bookmarkStart w:id="282" w:name="_Toc10575488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40</w:t>
      </w:r>
      <w:r w:rsidRPr="00881F30">
        <w:rPr>
          <w:color w:val="000000" w:themeColor="text1"/>
        </w:rPr>
        <w:fldChar w:fldCharType="end"/>
      </w:r>
      <w:r w:rsidRPr="00881F30">
        <w:rPr>
          <w:color w:val="000000" w:themeColor="text1"/>
        </w:rPr>
        <w:t xml:space="preserve"> Dendongrama y evolución del coeficiente de silueta</w:t>
      </w:r>
      <w:bookmarkEnd w:id="282"/>
    </w:p>
    <w:p w14:paraId="2C9BA7DB" w14:textId="6EAC1827" w:rsidR="00D85C21" w:rsidRPr="00881F30" w:rsidRDefault="00D85C21" w:rsidP="00EF4B32">
      <w:pPr>
        <w:pStyle w:val="Prrafodelista"/>
        <w:numPr>
          <w:ilvl w:val="0"/>
          <w:numId w:val="19"/>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70E3EE82" w14:textId="3966C5D5" w:rsidR="00806748" w:rsidRPr="00881F30" w:rsidRDefault="00D85C21" w:rsidP="00A77F18">
      <w:pPr>
        <w:rPr>
          <w:color w:val="000000" w:themeColor="text1"/>
          <w:lang w:eastAsia="es-ES"/>
        </w:rPr>
      </w:pPr>
      <w:r w:rsidRPr="00881F30">
        <w:rPr>
          <w:noProof/>
          <w:color w:val="000000" w:themeColor="text1"/>
          <w:lang w:eastAsia="es-EC"/>
        </w:rPr>
        <mc:AlternateContent>
          <mc:Choice Requires="wpg">
            <w:drawing>
              <wp:anchor distT="0" distB="0" distL="114300" distR="114300" simplePos="0" relativeHeight="251681792" behindDoc="0" locked="0" layoutInCell="1" allowOverlap="1" wp14:anchorId="36C042BD" wp14:editId="56DBCB3E">
                <wp:simplePos x="0" y="0"/>
                <wp:positionH relativeFrom="column">
                  <wp:posOffset>120650</wp:posOffset>
                </wp:positionH>
                <wp:positionV relativeFrom="paragraph">
                  <wp:posOffset>909955</wp:posOffset>
                </wp:positionV>
                <wp:extent cx="2733675" cy="247650"/>
                <wp:effectExtent l="38100" t="38100" r="66675" b="95250"/>
                <wp:wrapNone/>
                <wp:docPr id="53" name="Grupo 53"/>
                <wp:cNvGraphicFramePr/>
                <a:graphic xmlns:a="http://schemas.openxmlformats.org/drawingml/2006/main">
                  <a:graphicData uri="http://schemas.microsoft.com/office/word/2010/wordprocessingGroup">
                    <wpg:wgp>
                      <wpg:cNvGrpSpPr/>
                      <wpg:grpSpPr>
                        <a:xfrm>
                          <a:off x="0" y="0"/>
                          <a:ext cx="2733675" cy="247650"/>
                          <a:chOff x="0" y="0"/>
                          <a:chExt cx="2733675" cy="247650"/>
                        </a:xfrm>
                      </wpg:grpSpPr>
                      <wps:wsp>
                        <wps:cNvPr id="51" name="Conector recto 51"/>
                        <wps:cNvCnPr/>
                        <wps:spPr>
                          <a:xfrm>
                            <a:off x="0" y="238125"/>
                            <a:ext cx="2724150" cy="9525"/>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wps:wsp>
                        <wps:cNvPr id="52" name="Conector recto 52"/>
                        <wps:cNvCnPr/>
                        <wps:spPr>
                          <a:xfrm>
                            <a:off x="9525" y="0"/>
                            <a:ext cx="2724150" cy="9525"/>
                          </a:xfrm>
                          <a:prstGeom prst="line">
                            <a:avLst/>
                          </a:prstGeom>
                          <a:ln>
                            <a:solidFill>
                              <a:srgbClr val="FF0000"/>
                            </a:solidFill>
                            <a:prstDash val="sysDot"/>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125F6F" id="Grupo 53" o:spid="_x0000_s1026" style="position:absolute;margin-left:9.5pt;margin-top:71.65pt;width:215.25pt;height:19.5pt;z-index:251681792" coordsize="27336,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">
                <v:line id="Conector recto 51" o:spid="_x0000_s1027" style="position:absolute;visibility:visible;mso-wrap-style:square" from="0,2381" to="2724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" strokecolor="#4f81bd [3204]" strokeweight="2pt">
                  <v:stroke dashstyle="1 1"/>
                  <v:shadow on="t" color="black" opacity="24903f" origin=",.5" offset="0,.55556mm"/>
                </v:line>
                <v:line id="Conector recto 52" o:spid="_x0000_s1028" style="position:absolute;visibility:visible;mso-wrap-style:square" from="95,0" to="273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" strokecolor="red" strokeweight="2pt">
                  <v:stroke dashstyle="1 1"/>
                  <v:shadow on="t" color="black" opacity="24903f" origin=",.5" offset="0,.55556mm"/>
                </v:line>
              </v:group>
            </w:pict>
          </mc:Fallback>
        </mc:AlternateContent>
      </w:r>
      <w:r w:rsidR="00806748" w:rsidRPr="00881F30">
        <w:rPr>
          <w:noProof/>
          <w:color w:val="000000" w:themeColor="text1"/>
          <w:lang w:eastAsia="es-EC"/>
        </w:rPr>
        <w:drawing>
          <wp:inline distT="0" distB="0" distL="0" distR="0" wp14:anchorId="65F9F78E" wp14:editId="4910FBCA">
            <wp:extent cx="2741341" cy="197167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3" r="3842"/>
                    <a:stretch/>
                  </pic:blipFill>
                  <pic:spPr bwMode="auto">
                    <a:xfrm>
                      <a:off x="0" y="0"/>
                      <a:ext cx="2766257" cy="1989596"/>
                    </a:xfrm>
                    <a:prstGeom prst="rect">
                      <a:avLst/>
                    </a:prstGeom>
                    <a:ln>
                      <a:noFill/>
                    </a:ln>
                    <a:extLst>
                      <a:ext uri="{53640926-AAD7-44D8-BBD7-CCE9431645EC}">
                        <a14:shadowObscured xmlns:a14="http://schemas.microsoft.com/office/drawing/2010/main"/>
                      </a:ext>
                    </a:extLst>
                  </pic:spPr>
                </pic:pic>
              </a:graphicData>
            </a:graphic>
          </wp:inline>
        </w:drawing>
      </w:r>
      <w:r w:rsidR="00806748" w:rsidRPr="00881F30">
        <w:rPr>
          <w:noProof/>
          <w:color w:val="000000" w:themeColor="text1"/>
          <w:lang w:val="es-ES" w:eastAsia="es-ES"/>
        </w:rPr>
        <w:t xml:space="preserve"> </w:t>
      </w:r>
      <w:r w:rsidR="00806748" w:rsidRPr="00881F30">
        <w:rPr>
          <w:noProof/>
          <w:color w:val="000000" w:themeColor="text1"/>
          <w:lang w:eastAsia="es-EC"/>
        </w:rPr>
        <w:drawing>
          <wp:inline distT="0" distB="0" distL="0" distR="0" wp14:anchorId="105F480A" wp14:editId="7A004E3B">
            <wp:extent cx="2694269"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t="11978" r="5855"/>
                    <a:stretch/>
                  </pic:blipFill>
                  <pic:spPr bwMode="auto">
                    <a:xfrm>
                      <a:off x="0" y="0"/>
                      <a:ext cx="2716488" cy="1767053"/>
                    </a:xfrm>
                    <a:prstGeom prst="rect">
                      <a:avLst/>
                    </a:prstGeom>
                    <a:ln>
                      <a:noFill/>
                    </a:ln>
                    <a:extLst>
                      <a:ext uri="{53640926-AAD7-44D8-BBD7-CCE9431645EC}">
                        <a14:shadowObscured xmlns:a14="http://schemas.microsoft.com/office/drawing/2010/main"/>
                      </a:ext>
                    </a:extLst>
                  </pic:spPr>
                </pic:pic>
              </a:graphicData>
            </a:graphic>
          </wp:inline>
        </w:drawing>
      </w:r>
    </w:p>
    <w:p w14:paraId="25A80BD0" w14:textId="50F98A65" w:rsidR="00BD458D" w:rsidRPr="00881F30" w:rsidRDefault="00BD458D" w:rsidP="00D85C21">
      <w:pPr>
        <w:rPr>
          <w:color w:val="000000" w:themeColor="text1"/>
          <w:lang w:eastAsia="es-ES"/>
        </w:rPr>
      </w:pPr>
    </w:p>
    <w:p w14:paraId="51560062" w14:textId="438F288C" w:rsidR="005F59F6" w:rsidRDefault="00AF1B11" w:rsidP="00D63D50">
      <w:pPr>
        <w:rPr>
          <w:color w:val="000000" w:themeColor="text1"/>
          <w:lang w:eastAsia="es-ES"/>
        </w:rPr>
      </w:pPr>
      <w:r w:rsidRPr="00881F30">
        <w:rPr>
          <w:color w:val="000000" w:themeColor="text1"/>
          <w:lang w:eastAsia="es-ES"/>
        </w:rPr>
        <w:t xml:space="preserve">Al observar la distribución de las instancias(cantones) </w:t>
      </w:r>
      <w:r w:rsidR="001A0384" w:rsidRPr="00881F30">
        <w:rPr>
          <w:color w:val="000000" w:themeColor="text1"/>
          <w:lang w:eastAsia="es-ES"/>
        </w:rPr>
        <w:t>de acuerdo con</w:t>
      </w:r>
      <w:r w:rsidRPr="00881F30">
        <w:rPr>
          <w:color w:val="000000" w:themeColor="text1"/>
          <w:lang w:eastAsia="es-ES"/>
        </w:rPr>
        <w:t xml:space="preserve"> la Figura </w:t>
      </w:r>
      <w:r w:rsidR="00522551">
        <w:rPr>
          <w:color w:val="000000" w:themeColor="text1"/>
          <w:lang w:eastAsia="es-ES"/>
        </w:rPr>
        <w:t>41</w:t>
      </w:r>
      <w:r w:rsidRPr="00881F30">
        <w:rPr>
          <w:color w:val="000000" w:themeColor="text1"/>
          <w:lang w:eastAsia="es-ES"/>
        </w:rPr>
        <w:t>, (a) para dos y (b) tres clústeres, se puede identificar que para este último existe una única instancia perteneciente al tercer clúster</w:t>
      </w:r>
      <w:r w:rsidR="00D63D50" w:rsidRPr="00881F30">
        <w:rPr>
          <w:color w:val="000000" w:themeColor="text1"/>
          <w:lang w:eastAsia="es-ES"/>
        </w:rPr>
        <w:t xml:space="preserve"> (turquesa)</w:t>
      </w:r>
      <w:r w:rsidRPr="00881F30">
        <w:rPr>
          <w:color w:val="000000" w:themeColor="text1"/>
          <w:lang w:eastAsia="es-ES"/>
        </w:rPr>
        <w:t>; interpretándose de forma similar a lo acontecido en K-Means como un posible valor atípico o un cantón que tuvo la menor afectación durante la pandemia.</w:t>
      </w:r>
      <w:r w:rsidR="00D63D50" w:rsidRPr="00881F30">
        <w:rPr>
          <w:color w:val="000000" w:themeColor="text1"/>
          <w:lang w:eastAsia="es-ES"/>
        </w:rPr>
        <w:t xml:space="preserve"> Para el clúster 0 (</w:t>
      </w:r>
      <w:r w:rsidR="005562D0" w:rsidRPr="00881F30">
        <w:rPr>
          <w:color w:val="000000" w:themeColor="text1"/>
          <w:lang w:eastAsia="es-ES"/>
        </w:rPr>
        <w:t>azul</w:t>
      </w:r>
      <w:r w:rsidR="00D63D50" w:rsidRPr="00881F30">
        <w:rPr>
          <w:color w:val="000000" w:themeColor="text1"/>
          <w:lang w:eastAsia="es-ES"/>
        </w:rPr>
        <w:t>) se tiene 207 cantones, mientras que para el clúster1(</w:t>
      </w:r>
      <w:r w:rsidR="005562D0" w:rsidRPr="00881F30">
        <w:rPr>
          <w:color w:val="000000" w:themeColor="text1"/>
          <w:lang w:eastAsia="es-ES"/>
        </w:rPr>
        <w:t>café</w:t>
      </w:r>
      <w:r w:rsidR="00D63D50" w:rsidRPr="00881F30">
        <w:rPr>
          <w:color w:val="000000" w:themeColor="text1"/>
          <w:lang w:eastAsia="es-ES"/>
        </w:rPr>
        <w:t>) 13 cantones.</w:t>
      </w:r>
    </w:p>
    <w:p w14:paraId="66134B50" w14:textId="702D2FB6" w:rsidR="00235FE2" w:rsidRDefault="00235FE2" w:rsidP="00D63D50">
      <w:pPr>
        <w:rPr>
          <w:color w:val="000000" w:themeColor="text1"/>
          <w:lang w:eastAsia="es-ES"/>
        </w:rPr>
      </w:pPr>
    </w:p>
    <w:p w14:paraId="108C3D00" w14:textId="3DC0A983" w:rsidR="00235FE2" w:rsidRDefault="00235FE2" w:rsidP="00D63D50">
      <w:pPr>
        <w:rPr>
          <w:color w:val="000000" w:themeColor="text1"/>
          <w:lang w:eastAsia="es-ES"/>
        </w:rPr>
      </w:pPr>
    </w:p>
    <w:p w14:paraId="2333D6FD" w14:textId="382AE454" w:rsidR="00235FE2" w:rsidRDefault="00235FE2" w:rsidP="00D63D50">
      <w:pPr>
        <w:rPr>
          <w:color w:val="000000" w:themeColor="text1"/>
          <w:lang w:eastAsia="es-ES"/>
        </w:rPr>
      </w:pPr>
    </w:p>
    <w:p w14:paraId="60863A8A" w14:textId="77777777" w:rsidR="00235FE2" w:rsidRPr="00881F30" w:rsidRDefault="00235FE2" w:rsidP="00D63D50">
      <w:pPr>
        <w:rPr>
          <w:color w:val="000000" w:themeColor="text1"/>
          <w:lang w:eastAsia="es-ES"/>
        </w:rPr>
      </w:pPr>
    </w:p>
    <w:p w14:paraId="05B116E2" w14:textId="29979C46" w:rsidR="004B1C8C" w:rsidRPr="00881F30" w:rsidRDefault="005F59F6" w:rsidP="005F59F6">
      <w:pPr>
        <w:pStyle w:val="Descripcin"/>
        <w:rPr>
          <w:color w:val="000000" w:themeColor="text1"/>
          <w:lang w:eastAsia="es-ES"/>
        </w:rPr>
      </w:pPr>
      <w:bookmarkStart w:id="283" w:name="_Toc105754888"/>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41</w:t>
      </w:r>
      <w:r w:rsidRPr="00881F30">
        <w:rPr>
          <w:color w:val="000000" w:themeColor="text1"/>
        </w:rPr>
        <w:fldChar w:fldCharType="end"/>
      </w:r>
      <w:r w:rsidRPr="00881F30">
        <w:rPr>
          <w:color w:val="000000" w:themeColor="text1"/>
        </w:rPr>
        <w:t xml:space="preserve"> Representación de las instancias para 2 y 3 clústeres calculados con Algoritmo Aglomerativo</w:t>
      </w:r>
      <w:bookmarkEnd w:id="283"/>
    </w:p>
    <w:p w14:paraId="0EDC4B8F" w14:textId="206FD954" w:rsidR="004B1C8C" w:rsidRPr="00881F30" w:rsidRDefault="004B1C8C" w:rsidP="00EF4B32">
      <w:pPr>
        <w:pStyle w:val="Prrafodelista"/>
        <w:numPr>
          <w:ilvl w:val="0"/>
          <w:numId w:val="20"/>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1361F32F" w14:textId="219CBB76" w:rsidR="004958AE" w:rsidRPr="00881F30" w:rsidRDefault="005562D0" w:rsidP="00827D71">
      <w:pPr>
        <w:jc w:val="center"/>
        <w:rPr>
          <w:color w:val="000000" w:themeColor="text1"/>
          <w:lang w:eastAsia="es-ES"/>
        </w:rPr>
      </w:pPr>
      <w:r w:rsidRPr="00881F30">
        <w:rPr>
          <w:noProof/>
          <w:color w:val="000000" w:themeColor="text1"/>
          <w:lang w:eastAsia="es-EC"/>
        </w:rPr>
        <w:drawing>
          <wp:inline distT="0" distB="0" distL="0" distR="0" wp14:anchorId="14D06C18" wp14:editId="1F5390DE">
            <wp:extent cx="5419725" cy="1906166"/>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67"/>
                    <a:stretch>
                      <a:fillRect/>
                    </a:stretch>
                  </pic:blipFill>
                  <pic:spPr>
                    <a:xfrm>
                      <a:off x="0" y="0"/>
                      <a:ext cx="5431616" cy="1910348"/>
                    </a:xfrm>
                    <a:prstGeom prst="rect">
                      <a:avLst/>
                    </a:prstGeom>
                  </pic:spPr>
                </pic:pic>
              </a:graphicData>
            </a:graphic>
          </wp:inline>
        </w:drawing>
      </w:r>
    </w:p>
    <w:p w14:paraId="09DDB7E0" w14:textId="762A4787" w:rsidR="00D63D50" w:rsidRPr="00881F30" w:rsidRDefault="00D63D50" w:rsidP="00D63D50">
      <w:pPr>
        <w:rPr>
          <w:color w:val="000000" w:themeColor="text1"/>
          <w:lang w:eastAsia="es-ES"/>
        </w:rPr>
      </w:pPr>
      <w:r w:rsidRPr="00881F30">
        <w:rPr>
          <w:color w:val="000000" w:themeColor="text1"/>
          <w:lang w:eastAsia="es-ES"/>
        </w:rPr>
        <w:t xml:space="preserve">Si se compara gráficamente los tres clústeres sobre la media de cada uno de los valores numéricos, la Figura </w:t>
      </w:r>
      <w:r w:rsidR="00522551">
        <w:rPr>
          <w:color w:val="000000" w:themeColor="text1"/>
          <w:lang w:eastAsia="es-ES"/>
        </w:rPr>
        <w:t>42</w:t>
      </w:r>
      <w:r w:rsidR="0078158B" w:rsidRPr="00881F30">
        <w:rPr>
          <w:color w:val="000000" w:themeColor="text1"/>
          <w:lang w:eastAsia="es-ES"/>
        </w:rPr>
        <w:t xml:space="preserve"> </w:t>
      </w:r>
      <w:r w:rsidRPr="00881F30">
        <w:rPr>
          <w:color w:val="000000" w:themeColor="text1"/>
          <w:lang w:eastAsia="es-ES"/>
        </w:rPr>
        <w:t>despliega valores completamente diferentes en cada uno de los clústeres. Para los atributos TOTAL_COMPRAS_CM y TOTAL_VENTAS_CM se observa al clúster 3(turquesa) con los valores más altos, mientras que el clúster 0 (</w:t>
      </w:r>
      <w:r w:rsidR="005562D0" w:rsidRPr="00881F30">
        <w:rPr>
          <w:color w:val="000000" w:themeColor="text1"/>
          <w:lang w:eastAsia="es-ES"/>
        </w:rPr>
        <w:t>azul</w:t>
      </w:r>
      <w:r w:rsidRPr="00881F30">
        <w:rPr>
          <w:color w:val="000000" w:themeColor="text1"/>
          <w:lang w:eastAsia="es-ES"/>
        </w:rPr>
        <w:t>) que engloba el mayor número de cantones del país tiene las medias más bajas de compras y ventas.</w:t>
      </w:r>
    </w:p>
    <w:p w14:paraId="7D28012D" w14:textId="4C59867E" w:rsidR="0078158B" w:rsidRPr="00881F30" w:rsidRDefault="0078158B" w:rsidP="0078158B">
      <w:pPr>
        <w:pStyle w:val="Descripcin"/>
        <w:rPr>
          <w:color w:val="000000" w:themeColor="text1"/>
          <w:lang w:eastAsia="es-ES"/>
        </w:rPr>
      </w:pPr>
      <w:bookmarkStart w:id="284" w:name="_Toc10575488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42</w:t>
      </w:r>
      <w:r w:rsidRPr="00881F30">
        <w:rPr>
          <w:color w:val="000000" w:themeColor="text1"/>
        </w:rPr>
        <w:fldChar w:fldCharType="end"/>
      </w:r>
      <w:r w:rsidRPr="00881F30">
        <w:rPr>
          <w:color w:val="000000" w:themeColor="text1"/>
        </w:rPr>
        <w:t xml:space="preserve"> Resumen gráfico de declaraciones por cada clúster</w:t>
      </w:r>
      <w:bookmarkEnd w:id="284"/>
    </w:p>
    <w:p w14:paraId="0024DC58" w14:textId="083246D6" w:rsidR="00827D71" w:rsidRPr="00881F30" w:rsidRDefault="00C664E6" w:rsidP="00D63D50">
      <w:pPr>
        <w:jc w:val="center"/>
        <w:rPr>
          <w:color w:val="000000" w:themeColor="text1"/>
          <w:lang w:eastAsia="es-ES"/>
        </w:rPr>
      </w:pPr>
      <w:r w:rsidRPr="00881F30">
        <w:rPr>
          <w:noProof/>
          <w:color w:val="000000" w:themeColor="text1"/>
          <w:lang w:eastAsia="es-EC"/>
        </w:rPr>
        <w:drawing>
          <wp:inline distT="0" distB="0" distL="0" distR="0" wp14:anchorId="0BD42D3A" wp14:editId="0DEB1449">
            <wp:extent cx="4181475" cy="3195348"/>
            <wp:effectExtent l="0" t="0" r="0" b="5080"/>
            <wp:docPr id="64" name="Imagen 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10;&#10;Descripción generada automáticamente"/>
                    <pic:cNvPicPr/>
                  </pic:nvPicPr>
                  <pic:blipFill>
                    <a:blip r:embed="rId68"/>
                    <a:stretch>
                      <a:fillRect/>
                    </a:stretch>
                  </pic:blipFill>
                  <pic:spPr>
                    <a:xfrm>
                      <a:off x="0" y="0"/>
                      <a:ext cx="4198517" cy="3208371"/>
                    </a:xfrm>
                    <a:prstGeom prst="rect">
                      <a:avLst/>
                    </a:prstGeom>
                  </pic:spPr>
                </pic:pic>
              </a:graphicData>
            </a:graphic>
          </wp:inline>
        </w:drawing>
      </w:r>
    </w:p>
    <w:p w14:paraId="3CCFF910" w14:textId="3A09021D" w:rsidR="0078158B" w:rsidRDefault="0078158B" w:rsidP="00A77F18">
      <w:pPr>
        <w:rPr>
          <w:color w:val="000000" w:themeColor="text1"/>
          <w:lang w:eastAsia="es-ES"/>
        </w:rPr>
      </w:pPr>
    </w:p>
    <w:p w14:paraId="06A2EB67" w14:textId="4DA40C83" w:rsidR="00235FE2" w:rsidRDefault="00235FE2" w:rsidP="00A77F18">
      <w:pPr>
        <w:rPr>
          <w:color w:val="000000" w:themeColor="text1"/>
          <w:lang w:eastAsia="es-ES"/>
        </w:rPr>
      </w:pPr>
    </w:p>
    <w:p w14:paraId="2980E30C" w14:textId="77777777" w:rsidR="00235FE2" w:rsidRPr="00881F30" w:rsidRDefault="00235FE2" w:rsidP="00A77F18">
      <w:pPr>
        <w:rPr>
          <w:color w:val="000000" w:themeColor="text1"/>
          <w:lang w:eastAsia="es-ES"/>
        </w:rPr>
      </w:pPr>
    </w:p>
    <w:p w14:paraId="67D650E4" w14:textId="2E3231D0" w:rsidR="00D63D50" w:rsidRPr="00881F30" w:rsidRDefault="00D63D50" w:rsidP="00A77F18">
      <w:pPr>
        <w:rPr>
          <w:b/>
          <w:color w:val="000000" w:themeColor="text1"/>
          <w:lang w:eastAsia="es-ES"/>
        </w:rPr>
      </w:pPr>
      <w:r w:rsidRPr="00881F30">
        <w:rPr>
          <w:b/>
          <w:color w:val="000000" w:themeColor="text1"/>
          <w:lang w:eastAsia="es-ES"/>
        </w:rPr>
        <w:lastRenderedPageBreak/>
        <w:t>Comparación de Modelos</w:t>
      </w:r>
    </w:p>
    <w:p w14:paraId="56ADCD3B" w14:textId="05AF627D" w:rsidR="00D63D50" w:rsidRPr="00881F30" w:rsidRDefault="00D63D50" w:rsidP="00A77F18">
      <w:pPr>
        <w:rPr>
          <w:color w:val="000000" w:themeColor="text1"/>
          <w:lang w:eastAsia="es-ES"/>
        </w:rPr>
      </w:pPr>
      <w:r w:rsidRPr="00881F30">
        <w:rPr>
          <w:color w:val="000000" w:themeColor="text1"/>
          <w:lang w:eastAsia="es-ES"/>
        </w:rPr>
        <w:t xml:space="preserve"> Al realizar una comparativa entre ambos algoritmos, K-Means y Aglomerativo, para un número de clústeres=3, la Figura</w:t>
      </w:r>
      <w:r w:rsidR="00195C48" w:rsidRPr="00881F30">
        <w:rPr>
          <w:color w:val="000000" w:themeColor="text1"/>
          <w:lang w:eastAsia="es-ES"/>
        </w:rPr>
        <w:t xml:space="preserve"> </w:t>
      </w:r>
      <w:r w:rsidR="00522551">
        <w:rPr>
          <w:color w:val="000000" w:themeColor="text1"/>
          <w:lang w:eastAsia="es-ES"/>
        </w:rPr>
        <w:t>43</w:t>
      </w:r>
      <w:r w:rsidR="00EE6027">
        <w:rPr>
          <w:color w:val="000000" w:themeColor="text1"/>
          <w:lang w:eastAsia="es-ES"/>
        </w:rPr>
        <w:t xml:space="preserve"> </w:t>
      </w:r>
      <w:r w:rsidRPr="00881F30">
        <w:rPr>
          <w:color w:val="000000" w:themeColor="text1"/>
          <w:lang w:eastAsia="es-ES"/>
        </w:rPr>
        <w:t>puede evidenciar que parámetros como el coeficiente de silueta</w:t>
      </w:r>
      <w:r w:rsidR="00C6252C" w:rsidRPr="00881F30">
        <w:rPr>
          <w:color w:val="000000" w:themeColor="text1"/>
          <w:lang w:eastAsia="es-ES"/>
        </w:rPr>
        <w:t>,</w:t>
      </w:r>
      <w:r w:rsidRPr="00881F30">
        <w:rPr>
          <w:color w:val="000000" w:themeColor="text1"/>
          <w:lang w:eastAsia="es-ES"/>
        </w:rPr>
        <w:t xml:space="preserve"> así como los diagramas de </w:t>
      </w:r>
      <w:r w:rsidR="00EE6027" w:rsidRPr="00881F30">
        <w:rPr>
          <w:color w:val="000000" w:themeColor="text1"/>
          <w:lang w:eastAsia="es-ES"/>
        </w:rPr>
        <w:t>dispersión de</w:t>
      </w:r>
      <w:r w:rsidR="00D10B31">
        <w:rPr>
          <w:color w:val="000000" w:themeColor="text1"/>
          <w:lang w:eastAsia="es-ES"/>
        </w:rPr>
        <w:t xml:space="preserve"> las Figuras 24(b) y 27</w:t>
      </w:r>
      <w:r w:rsidR="00195C48" w:rsidRPr="00881F30">
        <w:rPr>
          <w:color w:val="000000" w:themeColor="text1"/>
          <w:lang w:eastAsia="es-ES"/>
        </w:rPr>
        <w:t>(</w:t>
      </w:r>
      <w:r w:rsidR="00EA22D2" w:rsidRPr="00881F30">
        <w:rPr>
          <w:color w:val="000000" w:themeColor="text1"/>
          <w:lang w:eastAsia="es-ES"/>
        </w:rPr>
        <w:t>b) resultan</w:t>
      </w:r>
      <w:r w:rsidR="00C6252C" w:rsidRPr="00881F30">
        <w:rPr>
          <w:color w:val="000000" w:themeColor="text1"/>
          <w:lang w:eastAsia="es-ES"/>
        </w:rPr>
        <w:t xml:space="preserve"> iguales</w:t>
      </w:r>
      <w:r w:rsidRPr="00881F30">
        <w:rPr>
          <w:color w:val="000000" w:themeColor="text1"/>
          <w:lang w:eastAsia="es-ES"/>
        </w:rPr>
        <w:t>. Por lo que para el conjunto de datos trabajado</w:t>
      </w:r>
      <w:r w:rsidR="00A4679E" w:rsidRPr="00881F30">
        <w:rPr>
          <w:color w:val="000000" w:themeColor="text1"/>
          <w:lang w:eastAsia="es-ES"/>
        </w:rPr>
        <w:t xml:space="preserve"> cualquiera de los modelos resulta idóneo para segmentar los cantones en base a sus características propias de declaraciones (compras, ventas, e/o) y su población.</w:t>
      </w:r>
    </w:p>
    <w:p w14:paraId="4257914A" w14:textId="44DDB471" w:rsidR="0078158B" w:rsidRPr="00881F30" w:rsidRDefault="0078158B" w:rsidP="0078158B">
      <w:pPr>
        <w:pStyle w:val="Descripcin"/>
        <w:rPr>
          <w:color w:val="000000" w:themeColor="text1"/>
          <w:lang w:eastAsia="es-ES"/>
        </w:rPr>
      </w:pPr>
      <w:bookmarkStart w:id="285" w:name="_Toc10575489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43</w:t>
      </w:r>
      <w:r w:rsidRPr="00881F30">
        <w:rPr>
          <w:color w:val="000000" w:themeColor="text1"/>
        </w:rPr>
        <w:fldChar w:fldCharType="end"/>
      </w:r>
      <w:r w:rsidRPr="00881F30">
        <w:rPr>
          <w:color w:val="000000" w:themeColor="text1"/>
        </w:rPr>
        <w:t xml:space="preserve"> Comparación de modelos: K-Means vs Aglomerativo</w:t>
      </w:r>
      <w:bookmarkEnd w:id="285"/>
    </w:p>
    <w:p w14:paraId="12911CE6" w14:textId="2594CFC9" w:rsidR="00A4679E" w:rsidRPr="00881F30" w:rsidRDefault="00EB1728" w:rsidP="00C6252C">
      <w:pPr>
        <w:jc w:val="center"/>
        <w:rPr>
          <w:color w:val="000000" w:themeColor="text1"/>
          <w:lang w:eastAsia="es-ES"/>
        </w:rPr>
      </w:pPr>
      <w:r w:rsidRPr="00881F30">
        <w:rPr>
          <w:noProof/>
          <w:color w:val="000000" w:themeColor="text1"/>
          <w:lang w:eastAsia="es-EC"/>
        </w:rPr>
        <w:drawing>
          <wp:inline distT="0" distB="0" distL="0" distR="0" wp14:anchorId="729B9E6B" wp14:editId="22DB420A">
            <wp:extent cx="2494045" cy="189547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3514" cy="1910272"/>
                    </a:xfrm>
                    <a:prstGeom prst="rect">
                      <a:avLst/>
                    </a:prstGeom>
                  </pic:spPr>
                </pic:pic>
              </a:graphicData>
            </a:graphic>
          </wp:inline>
        </w:drawing>
      </w:r>
    </w:p>
    <w:p w14:paraId="58F42591" w14:textId="77777777" w:rsidR="00C6252C" w:rsidRPr="00881F30" w:rsidRDefault="00C6252C" w:rsidP="00C6252C">
      <w:pPr>
        <w:jc w:val="center"/>
        <w:rPr>
          <w:color w:val="000000" w:themeColor="text1"/>
          <w:lang w:eastAsia="es-ES"/>
        </w:rPr>
      </w:pPr>
    </w:p>
    <w:p w14:paraId="05EBD8DB" w14:textId="35995724" w:rsidR="00C6252C" w:rsidRPr="00881F30" w:rsidRDefault="00C6252C" w:rsidP="00EF4B32">
      <w:pPr>
        <w:pStyle w:val="Prrafodelista"/>
        <w:numPr>
          <w:ilvl w:val="0"/>
          <w:numId w:val="12"/>
        </w:numPr>
        <w:ind w:left="360"/>
        <w:rPr>
          <w:b/>
          <w:color w:val="000000" w:themeColor="text1"/>
          <w:lang w:eastAsia="es-ES"/>
        </w:rPr>
      </w:pPr>
      <w:r w:rsidRPr="00881F30">
        <w:rPr>
          <w:b/>
          <w:color w:val="000000" w:themeColor="text1"/>
          <w:lang w:eastAsia="es-ES"/>
        </w:rPr>
        <w:t>COMUNICACIÓN DE RESULTADOS</w:t>
      </w:r>
      <w:ins w:id="286" w:author="Usuario de Microsoft Office" w:date="2022-05-23T19:20:00Z">
        <w:r w:rsidR="005429EB">
          <w:rPr>
            <w:b/>
            <w:color w:val="000000" w:themeColor="text1"/>
            <w:lang w:eastAsia="es-ES"/>
          </w:rPr>
          <w:t xml:space="preserve"> </w:t>
        </w:r>
      </w:ins>
    </w:p>
    <w:p w14:paraId="1966F0BB" w14:textId="702DF6D3" w:rsidR="000E66A1" w:rsidRPr="00881F30" w:rsidRDefault="005562D0"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44</w:t>
      </w:r>
      <w:r w:rsidR="00EA22D2" w:rsidRPr="00881F30">
        <w:rPr>
          <w:color w:val="000000" w:themeColor="text1"/>
          <w:lang w:eastAsia="es-ES"/>
        </w:rPr>
        <w:t>, que</w:t>
      </w:r>
      <w:r w:rsidR="00F8298A" w:rsidRPr="00881F30">
        <w:rPr>
          <w:color w:val="000000" w:themeColor="text1"/>
          <w:lang w:eastAsia="es-ES"/>
        </w:rPr>
        <w:t xml:space="preserve"> </w:t>
      </w:r>
      <w:r w:rsidRPr="00881F30">
        <w:rPr>
          <w:color w:val="000000" w:themeColor="text1"/>
          <w:lang w:eastAsia="es-ES"/>
        </w:rPr>
        <w:t xml:space="preserve">despliega la media </w:t>
      </w:r>
      <w:r w:rsidR="000E66A1" w:rsidRPr="00881F30">
        <w:rPr>
          <w:color w:val="000000" w:themeColor="text1"/>
          <w:lang w:eastAsia="es-ES"/>
        </w:rPr>
        <w:t xml:space="preserve">sobre cada una de las variables numéricas por cada clúster, </w:t>
      </w:r>
      <w:r w:rsidR="001331AB" w:rsidRPr="00881F30">
        <w:rPr>
          <w:color w:val="000000" w:themeColor="text1"/>
          <w:lang w:eastAsia="es-ES"/>
        </w:rPr>
        <w:t>indica que</w:t>
      </w:r>
      <w:r w:rsidR="000E66A1" w:rsidRPr="00881F30">
        <w:rPr>
          <w:color w:val="000000" w:themeColor="text1"/>
          <w:lang w:eastAsia="es-ES"/>
        </w:rPr>
        <w:t xml:space="preserve"> </w:t>
      </w:r>
      <w:r w:rsidR="001331AB" w:rsidRPr="00881F30">
        <w:rPr>
          <w:color w:val="000000" w:themeColor="text1"/>
          <w:lang w:eastAsia="es-ES"/>
        </w:rPr>
        <w:t xml:space="preserve">en todas las medidas exceptuando COMPRAS_RISE_CM (COMPRAS_RISE por cada 10000 </w:t>
      </w:r>
      <w:r w:rsidR="00EA22D2" w:rsidRPr="00881F30">
        <w:rPr>
          <w:color w:val="000000" w:themeColor="text1"/>
          <w:lang w:eastAsia="es-ES"/>
        </w:rPr>
        <w:t>habitantes) el</w:t>
      </w:r>
      <w:r w:rsidR="001331AB" w:rsidRPr="00881F30">
        <w:rPr>
          <w:color w:val="000000" w:themeColor="text1"/>
          <w:lang w:eastAsia="es-ES"/>
        </w:rPr>
        <w:t xml:space="preserve"> clúster 0 tiene valores menores a los clústeres 1 y 2 en ese orden.</w:t>
      </w:r>
    </w:p>
    <w:p w14:paraId="045D7E76" w14:textId="4DDF4434" w:rsidR="000E66A1" w:rsidRPr="00881F30" w:rsidRDefault="00195C48" w:rsidP="00195C48">
      <w:pPr>
        <w:pStyle w:val="Descripcin"/>
        <w:rPr>
          <w:color w:val="000000" w:themeColor="text1"/>
          <w:lang w:eastAsia="es-ES"/>
        </w:rPr>
      </w:pPr>
      <w:bookmarkStart w:id="287" w:name="_Toc10575489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44</w:t>
      </w:r>
      <w:r w:rsidRPr="00881F30">
        <w:rPr>
          <w:color w:val="000000" w:themeColor="text1"/>
        </w:rPr>
        <w:fldChar w:fldCharType="end"/>
      </w:r>
      <w:r w:rsidRPr="00881F30">
        <w:rPr>
          <w:color w:val="000000" w:themeColor="text1"/>
        </w:rPr>
        <w:t xml:space="preserve"> Resumen de medias por métricas de declaraciones por cada clúster</w:t>
      </w:r>
      <w:bookmarkEnd w:id="287"/>
    </w:p>
    <w:p w14:paraId="7ED47571" w14:textId="211FB9AC" w:rsidR="00195C48" w:rsidRPr="00881F30" w:rsidRDefault="00F8298A" w:rsidP="00E4669F">
      <w:pPr>
        <w:rPr>
          <w:color w:val="000000" w:themeColor="text1"/>
          <w:lang w:eastAsia="es-ES"/>
        </w:rPr>
      </w:pPr>
      <w:r w:rsidRPr="00881F30">
        <w:rPr>
          <w:noProof/>
          <w:color w:val="000000" w:themeColor="text1"/>
          <w:lang w:eastAsia="es-EC"/>
        </w:rPr>
        <w:drawing>
          <wp:inline distT="0" distB="0" distL="0" distR="0" wp14:anchorId="3B216BDF" wp14:editId="79A4F481">
            <wp:extent cx="6064413" cy="883920"/>
            <wp:effectExtent l="0" t="0" r="0" b="0"/>
            <wp:docPr id="67" name="Imagen 6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Tabla&#10;&#10;Descripción generada automáticamente"/>
                    <pic:cNvPicPr/>
                  </pic:nvPicPr>
                  <pic:blipFill>
                    <a:blip r:embed="rId70"/>
                    <a:stretch>
                      <a:fillRect/>
                    </a:stretch>
                  </pic:blipFill>
                  <pic:spPr>
                    <a:xfrm>
                      <a:off x="0" y="0"/>
                      <a:ext cx="6067662" cy="884394"/>
                    </a:xfrm>
                    <a:prstGeom prst="rect">
                      <a:avLst/>
                    </a:prstGeom>
                  </pic:spPr>
                </pic:pic>
              </a:graphicData>
            </a:graphic>
          </wp:inline>
        </w:drawing>
      </w:r>
      <w:r w:rsidR="005562D0" w:rsidRPr="00881F30">
        <w:rPr>
          <w:color w:val="000000" w:themeColor="text1"/>
          <w:lang w:eastAsia="es-ES"/>
        </w:rPr>
        <w:t xml:space="preserve"> </w:t>
      </w:r>
    </w:p>
    <w:p w14:paraId="5922BFF8" w14:textId="77777777" w:rsidR="00195C48" w:rsidRPr="00881F30" w:rsidRDefault="00195C48" w:rsidP="00E4669F">
      <w:pPr>
        <w:rPr>
          <w:color w:val="000000" w:themeColor="text1"/>
          <w:lang w:eastAsia="es-ES"/>
        </w:rPr>
      </w:pPr>
    </w:p>
    <w:p w14:paraId="43D2AD70" w14:textId="2F061E9B" w:rsidR="001331AB" w:rsidRPr="00881F30" w:rsidRDefault="001331AB"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45</w:t>
      </w:r>
      <w:r w:rsidR="00195C48" w:rsidRPr="00881F30">
        <w:rPr>
          <w:color w:val="000000" w:themeColor="text1"/>
          <w:lang w:eastAsia="es-ES"/>
        </w:rPr>
        <w:t xml:space="preserve"> </w:t>
      </w:r>
      <w:r w:rsidRPr="00881F30">
        <w:rPr>
          <w:color w:val="000000" w:themeColor="text1"/>
          <w:lang w:eastAsia="es-ES"/>
        </w:rPr>
        <w:t xml:space="preserve">permite ver un mapa administrativo del Ecuador, con los 221 cantones, lo cual permite visualizar con facilidad las instancias que conforman cada uno de los clústeres. </w:t>
      </w:r>
    </w:p>
    <w:p w14:paraId="25EB031E" w14:textId="252B67AF" w:rsidR="00476DF9" w:rsidRPr="00881F30" w:rsidRDefault="00476DF9" w:rsidP="00E4669F">
      <w:pPr>
        <w:rPr>
          <w:color w:val="000000" w:themeColor="text1"/>
          <w:lang w:eastAsia="es-ES"/>
        </w:rPr>
      </w:pPr>
    </w:p>
    <w:p w14:paraId="0D356F35" w14:textId="1B155A8E" w:rsidR="00195C48" w:rsidRPr="00881F30" w:rsidRDefault="00195C48" w:rsidP="00195C48">
      <w:pPr>
        <w:pStyle w:val="Descripcin"/>
        <w:rPr>
          <w:color w:val="000000" w:themeColor="text1"/>
          <w:lang w:eastAsia="es-ES"/>
        </w:rPr>
      </w:pPr>
      <w:bookmarkStart w:id="288" w:name="_Toc105754892"/>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45</w:t>
      </w:r>
      <w:r w:rsidRPr="00881F30">
        <w:rPr>
          <w:color w:val="000000" w:themeColor="text1"/>
        </w:rPr>
        <w:fldChar w:fldCharType="end"/>
      </w:r>
      <w:r w:rsidRPr="00881F30">
        <w:rPr>
          <w:color w:val="000000" w:themeColor="text1"/>
        </w:rPr>
        <w:t xml:space="preserve"> Mapa del Ecuador distribuido por clústeres</w:t>
      </w:r>
      <w:bookmarkEnd w:id="288"/>
    </w:p>
    <w:p w14:paraId="4686D7CA" w14:textId="4FE2E0E8" w:rsidR="005562D0" w:rsidRPr="00881F30" w:rsidRDefault="00F8298A" w:rsidP="002A32B6">
      <w:pPr>
        <w:jc w:val="center"/>
        <w:rPr>
          <w:color w:val="000000" w:themeColor="text1"/>
          <w:lang w:eastAsia="es-ES"/>
        </w:rPr>
      </w:pPr>
      <w:r w:rsidRPr="00881F30">
        <w:rPr>
          <w:noProof/>
          <w:color w:val="000000" w:themeColor="text1"/>
          <w:lang w:eastAsia="es-EC"/>
        </w:rPr>
        <w:drawing>
          <wp:inline distT="0" distB="0" distL="0" distR="0" wp14:anchorId="16F21A92" wp14:editId="28775E1C">
            <wp:extent cx="1714500" cy="2247265"/>
            <wp:effectExtent l="0" t="0" r="0" b="635"/>
            <wp:docPr id="65" name="Imagen 6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1"/>
                    <a:srcRect r="70232"/>
                    <a:stretch/>
                  </pic:blipFill>
                  <pic:spPr bwMode="auto">
                    <a:xfrm>
                      <a:off x="0" y="0"/>
                      <a:ext cx="1714500" cy="2247265"/>
                    </a:xfrm>
                    <a:prstGeom prst="rect">
                      <a:avLst/>
                    </a:prstGeom>
                    <a:ln>
                      <a:noFill/>
                    </a:ln>
                    <a:extLst>
                      <a:ext uri="{53640926-AAD7-44D8-BBD7-CCE9431645EC}">
                        <a14:shadowObscured xmlns:a14="http://schemas.microsoft.com/office/drawing/2010/main"/>
                      </a:ext>
                    </a:extLst>
                  </pic:spPr>
                </pic:pic>
              </a:graphicData>
            </a:graphic>
          </wp:inline>
        </w:drawing>
      </w:r>
      <w:r w:rsidRPr="00881F30">
        <w:rPr>
          <w:noProof/>
          <w:color w:val="000000" w:themeColor="text1"/>
          <w:lang w:eastAsia="es-EC"/>
        </w:rPr>
        <w:drawing>
          <wp:inline distT="0" distB="0" distL="0" distR="0" wp14:anchorId="4DDB14AC" wp14:editId="68B4F601">
            <wp:extent cx="2667000" cy="2247265"/>
            <wp:effectExtent l="0" t="0" r="0" b="635"/>
            <wp:docPr id="66" name="Imagen 6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1"/>
                    <a:srcRect l="53693"/>
                    <a:stretch/>
                  </pic:blipFill>
                  <pic:spPr bwMode="auto">
                    <a:xfrm>
                      <a:off x="0" y="0"/>
                      <a:ext cx="2667000" cy="2247265"/>
                    </a:xfrm>
                    <a:prstGeom prst="rect">
                      <a:avLst/>
                    </a:prstGeom>
                    <a:ln>
                      <a:noFill/>
                    </a:ln>
                    <a:extLst>
                      <a:ext uri="{53640926-AAD7-44D8-BBD7-CCE9431645EC}">
                        <a14:shadowObscured xmlns:a14="http://schemas.microsoft.com/office/drawing/2010/main"/>
                      </a:ext>
                    </a:extLst>
                  </pic:spPr>
                </pic:pic>
              </a:graphicData>
            </a:graphic>
          </wp:inline>
        </w:drawing>
      </w:r>
    </w:p>
    <w:p w14:paraId="11322779" w14:textId="22E172C7" w:rsidR="00F8298A" w:rsidRPr="00881F30" w:rsidRDefault="00476DF9" w:rsidP="00E4669F">
      <w:pPr>
        <w:rPr>
          <w:color w:val="000000" w:themeColor="text1"/>
          <w:lang w:eastAsia="es-ES"/>
        </w:rPr>
      </w:pPr>
      <w:r w:rsidRPr="00881F30">
        <w:rPr>
          <w:color w:val="000000" w:themeColor="text1"/>
          <w:lang w:eastAsia="es-ES"/>
        </w:rPr>
        <w:t xml:space="preserve">Tal como se </w:t>
      </w:r>
      <w:r w:rsidR="000B34A8" w:rsidRPr="00881F30">
        <w:rPr>
          <w:color w:val="000000" w:themeColor="text1"/>
          <w:lang w:eastAsia="es-ES"/>
        </w:rPr>
        <w:t xml:space="preserve">resaltó en el desarrollo del apartado la mayoría de </w:t>
      </w:r>
      <w:r w:rsidR="001A0384" w:rsidRPr="00881F30">
        <w:rPr>
          <w:color w:val="000000" w:themeColor="text1"/>
          <w:lang w:eastAsia="es-ES"/>
        </w:rPr>
        <w:t>los cantones</w:t>
      </w:r>
      <w:r w:rsidR="000B34A8" w:rsidRPr="00881F30">
        <w:rPr>
          <w:color w:val="000000" w:themeColor="text1"/>
          <w:lang w:eastAsia="es-ES"/>
        </w:rPr>
        <w:t xml:space="preserve"> tuvo una mayor afectación </w:t>
      </w:r>
      <w:r w:rsidR="00AE12D9" w:rsidRPr="00881F30">
        <w:rPr>
          <w:color w:val="000000" w:themeColor="text1"/>
          <w:lang w:eastAsia="es-ES"/>
        </w:rPr>
        <w:t xml:space="preserve">por la </w:t>
      </w:r>
      <w:r w:rsidR="000B34A8" w:rsidRPr="00881F30">
        <w:rPr>
          <w:color w:val="000000" w:themeColor="text1"/>
          <w:lang w:eastAsia="es-ES"/>
        </w:rPr>
        <w:t>pandemia</w:t>
      </w:r>
      <w:r w:rsidR="00AE12D9" w:rsidRPr="00881F30">
        <w:rPr>
          <w:color w:val="000000" w:themeColor="text1"/>
          <w:lang w:eastAsia="es-ES"/>
        </w:rPr>
        <w:t xml:space="preserve"> del COVID-19</w:t>
      </w:r>
      <w:r w:rsidR="000B34A8" w:rsidRPr="00881F30">
        <w:rPr>
          <w:color w:val="000000" w:themeColor="text1"/>
          <w:lang w:eastAsia="es-ES"/>
        </w:rPr>
        <w:t xml:space="preserve">, reflejándose tal en los menores valores de declaraciones con respecto a unas pocas localidades. Esto no solo se </w:t>
      </w:r>
      <w:r w:rsidR="00AE12D9" w:rsidRPr="00881F30">
        <w:rPr>
          <w:color w:val="000000" w:themeColor="text1"/>
          <w:lang w:eastAsia="es-ES"/>
        </w:rPr>
        <w:t xml:space="preserve">visualiza </w:t>
      </w:r>
      <w:r w:rsidR="000B34A8" w:rsidRPr="00881F30">
        <w:rPr>
          <w:color w:val="000000" w:themeColor="text1"/>
          <w:lang w:eastAsia="es-ES"/>
        </w:rPr>
        <w:t xml:space="preserve">a nivel de la gran mayoría de cantones, sino también en el número de habitantes. Por </w:t>
      </w:r>
      <w:r w:rsidR="001A0384" w:rsidRPr="00881F30">
        <w:rPr>
          <w:color w:val="000000" w:themeColor="text1"/>
          <w:lang w:eastAsia="es-ES"/>
        </w:rPr>
        <w:t>ejemplo,</w:t>
      </w:r>
      <w:r w:rsidR="000B34A8" w:rsidRPr="00881F30">
        <w:rPr>
          <w:color w:val="000000" w:themeColor="text1"/>
          <w:lang w:eastAsia="es-ES"/>
        </w:rPr>
        <w:t xml:space="preserve"> la Figura</w:t>
      </w:r>
      <w:r w:rsidR="00D10B31">
        <w:rPr>
          <w:color w:val="000000" w:themeColor="text1"/>
          <w:lang w:eastAsia="es-ES"/>
        </w:rPr>
        <w:t xml:space="preserve"> </w:t>
      </w:r>
      <w:r w:rsidR="00522551">
        <w:rPr>
          <w:color w:val="000000" w:themeColor="text1"/>
          <w:lang w:eastAsia="es-ES"/>
        </w:rPr>
        <w:t>46</w:t>
      </w:r>
      <w:r w:rsidR="000B34A8" w:rsidRPr="00881F30">
        <w:rPr>
          <w:color w:val="000000" w:themeColor="text1"/>
          <w:lang w:eastAsia="es-ES"/>
        </w:rPr>
        <w:t xml:space="preserve"> muestra que </w:t>
      </w:r>
      <w:r w:rsidR="00E724DD" w:rsidRPr="00881F30">
        <w:rPr>
          <w:color w:val="000000" w:themeColor="text1"/>
          <w:lang w:eastAsia="es-ES"/>
        </w:rPr>
        <w:t xml:space="preserve">las ciudades con mayor población como Quito, Guayaquil o </w:t>
      </w:r>
      <w:r w:rsidR="001A0384" w:rsidRPr="00881F30">
        <w:rPr>
          <w:color w:val="000000" w:themeColor="text1"/>
          <w:lang w:eastAsia="es-ES"/>
        </w:rPr>
        <w:t>Cuenca</w:t>
      </w:r>
      <w:r w:rsidR="00E724DD" w:rsidRPr="00881F30">
        <w:rPr>
          <w:color w:val="000000" w:themeColor="text1"/>
          <w:lang w:eastAsia="es-ES"/>
        </w:rPr>
        <w:t xml:space="preserve"> se encuentran entre las localidades dentro del grupo</w:t>
      </w:r>
      <w:r w:rsidR="00AE12D9" w:rsidRPr="00881F30">
        <w:rPr>
          <w:color w:val="000000" w:themeColor="text1"/>
          <w:lang w:eastAsia="es-ES"/>
        </w:rPr>
        <w:t xml:space="preserve"> </w:t>
      </w:r>
      <w:r w:rsidR="00E724DD" w:rsidRPr="00881F30">
        <w:rPr>
          <w:color w:val="000000" w:themeColor="text1"/>
          <w:lang w:eastAsia="es-ES"/>
        </w:rPr>
        <w:t>con menores declaraciones. Esto presumiblemente se deba a que la pandemia como es conocido tuvo un mayor impacto social y sanitario en las grandes ciudades, que obligó a las autoridades a tomar medidas más radicales para su control.</w:t>
      </w:r>
    </w:p>
    <w:p w14:paraId="4CD4B6FF" w14:textId="31F836DE" w:rsidR="000B34A8" w:rsidRPr="00881F30" w:rsidRDefault="00195C48" w:rsidP="00195C48">
      <w:pPr>
        <w:pStyle w:val="Descripcin"/>
        <w:rPr>
          <w:color w:val="000000" w:themeColor="text1"/>
          <w:lang w:eastAsia="es-ES"/>
        </w:rPr>
      </w:pPr>
      <w:bookmarkStart w:id="289" w:name="_Toc10575489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46</w:t>
      </w:r>
      <w:r w:rsidRPr="00881F30">
        <w:rPr>
          <w:color w:val="000000" w:themeColor="text1"/>
        </w:rPr>
        <w:fldChar w:fldCharType="end"/>
      </w:r>
      <w:r w:rsidRPr="00881F30">
        <w:rPr>
          <w:color w:val="000000" w:themeColor="text1"/>
        </w:rPr>
        <w:t xml:space="preserve"> Información de los 10 cantones más grandes del Ecuador</w:t>
      </w:r>
      <w:bookmarkEnd w:id="289"/>
    </w:p>
    <w:p w14:paraId="069B6209" w14:textId="48E33B0A" w:rsidR="00C6252C" w:rsidRPr="00881F30" w:rsidRDefault="00E724DD" w:rsidP="00C6252C">
      <w:pPr>
        <w:rPr>
          <w:b/>
          <w:color w:val="000000" w:themeColor="text1"/>
          <w:lang w:eastAsia="es-ES"/>
        </w:rPr>
      </w:pPr>
      <w:r w:rsidRPr="00881F30">
        <w:rPr>
          <w:noProof/>
          <w:color w:val="000000" w:themeColor="text1"/>
          <w:lang w:eastAsia="es-EC"/>
        </w:rPr>
        <w:drawing>
          <wp:inline distT="0" distB="0" distL="0" distR="0" wp14:anchorId="505CBA03" wp14:editId="22B491A1">
            <wp:extent cx="5759450" cy="2132965"/>
            <wp:effectExtent l="0" t="0" r="0" b="635"/>
            <wp:docPr id="69"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abla&#10;&#10;Descripción generada automáticamente"/>
                    <pic:cNvPicPr/>
                  </pic:nvPicPr>
                  <pic:blipFill>
                    <a:blip r:embed="rId72"/>
                    <a:stretch>
                      <a:fillRect/>
                    </a:stretch>
                  </pic:blipFill>
                  <pic:spPr>
                    <a:xfrm>
                      <a:off x="0" y="0"/>
                      <a:ext cx="5759450" cy="2132965"/>
                    </a:xfrm>
                    <a:prstGeom prst="rect">
                      <a:avLst/>
                    </a:prstGeom>
                  </pic:spPr>
                </pic:pic>
              </a:graphicData>
            </a:graphic>
          </wp:inline>
        </w:drawing>
      </w:r>
    </w:p>
    <w:p w14:paraId="189E2680" w14:textId="59AA415C" w:rsidR="00411326" w:rsidRDefault="00411326" w:rsidP="008C7163">
      <w:pPr>
        <w:rPr>
          <w:color w:val="000000" w:themeColor="text1"/>
        </w:rPr>
      </w:pPr>
    </w:p>
    <w:p w14:paraId="739A4F78" w14:textId="77777777" w:rsidR="00733AE4" w:rsidRPr="00881F30" w:rsidRDefault="00733AE4" w:rsidP="008C7163">
      <w:pPr>
        <w:rPr>
          <w:color w:val="000000" w:themeColor="text1"/>
        </w:rPr>
      </w:pPr>
    </w:p>
    <w:p w14:paraId="2E3E6180" w14:textId="7009E1DB" w:rsidR="00AF7DAE" w:rsidRPr="00881F30" w:rsidRDefault="005A4013" w:rsidP="005A4013">
      <w:pPr>
        <w:pStyle w:val="Ttulo3"/>
        <w:rPr>
          <w:rFonts w:eastAsia="Times New Roman" w:cs="TeXGyreTermes-Regular"/>
          <w:color w:val="000000" w:themeColor="text1"/>
          <w:lang w:val="es-ES" w:eastAsia="es-ES"/>
        </w:rPr>
      </w:pPr>
      <w:bookmarkStart w:id="290" w:name="_Toc105754823"/>
      <w:r w:rsidRPr="00881F30">
        <w:rPr>
          <w:rFonts w:eastAsia="Times New Roman" w:cs="TeXGyreTermes-Regular"/>
          <w:color w:val="000000" w:themeColor="text1"/>
          <w:lang w:val="es-ES" w:eastAsia="es-ES"/>
        </w:rPr>
        <w:lastRenderedPageBreak/>
        <w:t>4.6.3 Código Fuente Relevante</w:t>
      </w:r>
      <w:bookmarkEnd w:id="290"/>
    </w:p>
    <w:p w14:paraId="0950D642" w14:textId="7B71F243" w:rsidR="008C7163" w:rsidRPr="00881F30" w:rsidRDefault="008C7163" w:rsidP="008C7163">
      <w:pPr>
        <w:rPr>
          <w:color w:val="000000" w:themeColor="text1"/>
        </w:rPr>
      </w:pPr>
      <w:r w:rsidRPr="00881F30">
        <w:rPr>
          <w:color w:val="000000" w:themeColor="text1"/>
        </w:rPr>
        <w:t>En la Tabla</w:t>
      </w:r>
      <w:r w:rsidR="00195C48" w:rsidRPr="00881F30">
        <w:rPr>
          <w:color w:val="000000" w:themeColor="text1"/>
        </w:rPr>
        <w:t xml:space="preserve"> </w:t>
      </w:r>
      <w:r w:rsidR="00522551">
        <w:rPr>
          <w:color w:val="000000" w:themeColor="text1"/>
        </w:rPr>
        <w:t>12</w:t>
      </w:r>
      <w:r w:rsidRPr="00881F30">
        <w:rPr>
          <w:color w:val="000000" w:themeColor="text1"/>
        </w:rPr>
        <w:t xml:space="preserve"> se visualiza fragmentos importantes de código</w:t>
      </w:r>
      <w:r w:rsidR="005A4013" w:rsidRPr="00881F30">
        <w:rPr>
          <w:color w:val="000000" w:themeColor="text1"/>
        </w:rPr>
        <w:t xml:space="preserve"> Python para el desarrollo de los modelos de clu</w:t>
      </w:r>
      <w:r w:rsidR="00414814">
        <w:rPr>
          <w:color w:val="000000" w:themeColor="text1"/>
        </w:rPr>
        <w:t>s</w:t>
      </w:r>
      <w:r w:rsidR="005A4013" w:rsidRPr="00881F30">
        <w:rPr>
          <w:color w:val="000000" w:themeColor="text1"/>
        </w:rPr>
        <w:t>terización</w:t>
      </w:r>
      <w:r w:rsidRPr="00881F30">
        <w:rPr>
          <w:color w:val="000000" w:themeColor="text1"/>
        </w:rPr>
        <w:t>:</w:t>
      </w:r>
    </w:p>
    <w:p w14:paraId="70C12F94" w14:textId="2C6CD54A" w:rsidR="00195C48" w:rsidRPr="00881F30" w:rsidRDefault="00195C48" w:rsidP="00195C48">
      <w:pPr>
        <w:pStyle w:val="Descripcin"/>
        <w:rPr>
          <w:color w:val="000000" w:themeColor="text1"/>
          <w:lang w:eastAsia="es-ES"/>
        </w:rPr>
      </w:pPr>
      <w:bookmarkStart w:id="291" w:name="_Toc105754846"/>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12</w:t>
      </w:r>
      <w:r w:rsidRPr="00881F30">
        <w:rPr>
          <w:color w:val="000000" w:themeColor="text1"/>
        </w:rPr>
        <w:fldChar w:fldCharType="end"/>
      </w:r>
      <w:r w:rsidRPr="00881F30">
        <w:rPr>
          <w:color w:val="000000" w:themeColor="text1"/>
        </w:rPr>
        <w:t xml:space="preserve"> Código relevante Python para clusterización</w:t>
      </w:r>
      <w:bookmarkEnd w:id="291"/>
    </w:p>
    <w:tbl>
      <w:tblPr>
        <w:tblW w:w="901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107" w:type="dxa"/>
        </w:tblCellMar>
        <w:tblLook w:val="04A0" w:firstRow="1" w:lastRow="0" w:firstColumn="1" w:lastColumn="0" w:noHBand="0" w:noVBand="1"/>
      </w:tblPr>
      <w:tblGrid>
        <w:gridCol w:w="4061"/>
        <w:gridCol w:w="4949"/>
      </w:tblGrid>
      <w:tr w:rsidR="00881F30" w:rsidRPr="00881F30" w14:paraId="31E093C3" w14:textId="77777777" w:rsidTr="00091F76">
        <w:trPr>
          <w:trHeight w:val="510"/>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CFFF9A"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8DAADD"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C22043E"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A72A02" w14:textId="0A688AD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url_datos_2020= '</w:t>
            </w:r>
            <w:r w:rsidR="000444F6" w:rsidRPr="00881F30">
              <w:rPr>
                <w:rFonts w:cs="Arial"/>
                <w:color w:val="000000" w:themeColor="text1"/>
                <w:sz w:val="20"/>
                <w:szCs w:val="20"/>
              </w:rPr>
              <w:t xml:space="preserve"> </w:t>
            </w:r>
            <w:r w:rsidRPr="00881F30">
              <w:rPr>
                <w:rFonts w:cs="Arial"/>
                <w:color w:val="000000" w:themeColor="text1"/>
                <w:sz w:val="20"/>
                <w:szCs w:val="20"/>
              </w:rPr>
              <w:t>sri_ventas_2020L.csv'</w:t>
            </w:r>
          </w:p>
          <w:p w14:paraId="0D035397" w14:textId="21F94330"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data_2020=pd.read_csv(url_datos_2020, sep=";")</w:t>
            </w:r>
          </w:p>
          <w:p w14:paraId="4DDFE256" w14:textId="42146C86"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url_datos_2021= 'sri_ventas_2021L.csv'</w:t>
            </w:r>
          </w:p>
          <w:p w14:paraId="20FAD5A9" w14:textId="63699E94"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w:t>
            </w:r>
            <w:r w:rsidR="000444F6" w:rsidRPr="00881F30">
              <w:rPr>
                <w:rFonts w:cs="Arial"/>
                <w:color w:val="000000" w:themeColor="text1"/>
                <w:sz w:val="20"/>
                <w:szCs w:val="20"/>
              </w:rPr>
              <w:t xml:space="preserve">2021=pd.read_csv(url_datos_2021 </w:t>
            </w:r>
            <w:r w:rsidRPr="00881F30">
              <w:rPr>
                <w:rFonts w:cs="Arial"/>
                <w:color w:val="000000" w:themeColor="text1"/>
                <w:sz w:val="20"/>
                <w:szCs w:val="20"/>
              </w:rPr>
              <w:t>, sep=";")</w:t>
            </w:r>
          </w:p>
          <w:p w14:paraId="4C397797" w14:textId="5C71C9F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url_poblacion_ecuador='poblacion_ecu_2020.csv'</w:t>
            </w:r>
          </w:p>
          <w:p w14:paraId="589673C9" w14:textId="2C36911F" w:rsidR="008C7163" w:rsidRPr="00881F30" w:rsidRDefault="008C7163" w:rsidP="000444F6">
            <w:pPr>
              <w:spacing w:after="0"/>
              <w:rPr>
                <w:rFonts w:cs="Arial"/>
                <w:color w:val="000000" w:themeColor="text1"/>
                <w:sz w:val="20"/>
                <w:szCs w:val="20"/>
              </w:rPr>
            </w:pPr>
            <w:r w:rsidRPr="00881F30">
              <w:rPr>
                <w:rFonts w:cs="Arial"/>
                <w:color w:val="000000" w:themeColor="text1"/>
                <w:sz w:val="20"/>
                <w:szCs w:val="20"/>
              </w:rPr>
              <w:t>data_poblacion_canton=pd.read_csv(url_poblacion_ecuador, sep=";")</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EE4D73D" w14:textId="4CEFDECA" w:rsidR="008C7163" w:rsidRPr="00881F30" w:rsidRDefault="000444F6" w:rsidP="00E11E39">
            <w:pPr>
              <w:spacing w:after="0"/>
              <w:rPr>
                <w:rFonts w:cs="Arial"/>
                <w:color w:val="000000" w:themeColor="text1"/>
                <w:sz w:val="20"/>
                <w:szCs w:val="20"/>
              </w:rPr>
            </w:pPr>
            <w:r w:rsidRPr="00881F30">
              <w:rPr>
                <w:rFonts w:cs="Arial"/>
                <w:color w:val="000000" w:themeColor="text1"/>
                <w:sz w:val="20"/>
                <w:szCs w:val="20"/>
              </w:rPr>
              <w:t>Uso de la librería pandas (pd) para la importación</w:t>
            </w:r>
            <w:r w:rsidR="005A4013" w:rsidRPr="00881F30">
              <w:rPr>
                <w:rFonts w:cs="Arial"/>
                <w:color w:val="000000" w:themeColor="text1"/>
                <w:sz w:val="20"/>
                <w:szCs w:val="20"/>
              </w:rPr>
              <w:t xml:space="preserve"> </w:t>
            </w:r>
            <w:r w:rsidRPr="00881F30">
              <w:rPr>
                <w:rFonts w:cs="Arial"/>
                <w:color w:val="000000" w:themeColor="text1"/>
                <w:sz w:val="20"/>
                <w:szCs w:val="20"/>
              </w:rPr>
              <w:t>de archivos relaciones a la declaraciones tributarias y población; achivos con campos separados por “;”</w:t>
            </w:r>
          </w:p>
        </w:tc>
      </w:tr>
      <w:tr w:rsidR="00881F30" w:rsidRPr="00881F30" w14:paraId="3B8F9E09"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2103604"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32F4F32C"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data_total.dropna(inplace=True)</w:t>
            </w:r>
          </w:p>
          <w:p w14:paraId="617438A0" w14:textId="77777777"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data_total.isna().sum()</w:t>
            </w:r>
          </w:p>
          <w:p w14:paraId="6CD6A7D8" w14:textId="2EC2A493" w:rsidR="005A4013" w:rsidRPr="00881F30" w:rsidRDefault="005A4013" w:rsidP="005A4013">
            <w:pPr>
              <w:spacing w:after="0"/>
              <w:rPr>
                <w:rFonts w:cs="Arial"/>
                <w:color w:val="000000" w:themeColor="text1"/>
                <w:sz w:val="20"/>
                <w:szCs w:val="20"/>
                <w:lang w:val="en-US"/>
              </w:rPr>
            </w:pPr>
            <w:r w:rsidRPr="00881F30">
              <w:rPr>
                <w:rFonts w:cs="Arial"/>
                <w:color w:val="000000" w:themeColor="text1"/>
                <w:sz w:val="20"/>
                <w:szCs w:val="20"/>
                <w:lang w:val="en-US"/>
              </w:rPr>
              <w:t>data_total[data_total.duplicated(keep=False)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1F1FD50" w14:textId="35F1CACA" w:rsidR="005A4013" w:rsidRPr="00881F30" w:rsidRDefault="005A4013" w:rsidP="00E11E39">
            <w:pPr>
              <w:spacing w:after="0"/>
              <w:rPr>
                <w:rFonts w:cs="Arial"/>
                <w:color w:val="000000" w:themeColor="text1"/>
                <w:sz w:val="20"/>
                <w:szCs w:val="20"/>
              </w:rPr>
            </w:pPr>
            <w:r w:rsidRPr="00881F30">
              <w:rPr>
                <w:rFonts w:cs="Arial"/>
                <w:color w:val="000000" w:themeColor="text1"/>
                <w:sz w:val="20"/>
                <w:szCs w:val="20"/>
              </w:rPr>
              <w:t>Sentencias para la identificación de registros en nulo y duplicado</w:t>
            </w:r>
            <w:r w:rsidR="00091F76" w:rsidRPr="00881F30">
              <w:rPr>
                <w:rFonts w:cs="Arial"/>
                <w:color w:val="000000" w:themeColor="text1"/>
                <w:sz w:val="20"/>
                <w:szCs w:val="20"/>
              </w:rPr>
              <w:t>s. La variable data_total corresponde a los datos de declaraciones de los años 2020-2021</w:t>
            </w:r>
          </w:p>
        </w:tc>
      </w:tr>
      <w:tr w:rsidR="00881F30" w:rsidRPr="00881F30" w14:paraId="3D55ED74"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3967D1" w14:textId="77777777"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data_agregada_canton=data_total.groupby(["PROVINCIA",'CANTON'])[campos_numericos].sum().reset_index()</w:t>
            </w:r>
          </w:p>
          <w:p w14:paraId="70F00766" w14:textId="61C89089"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data_agregada_provincia2=data_total.groupby(["PROVINCIA"])[campos_numericos].sum().reset_index()</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358B649" w14:textId="5AE9197F" w:rsidR="00091F76" w:rsidRPr="00881F30" w:rsidRDefault="00091F76" w:rsidP="00E11E39">
            <w:pPr>
              <w:spacing w:after="0"/>
              <w:rPr>
                <w:rFonts w:cs="Arial"/>
                <w:color w:val="000000" w:themeColor="text1"/>
                <w:sz w:val="20"/>
                <w:szCs w:val="20"/>
              </w:rPr>
            </w:pPr>
            <w:r w:rsidRPr="00881F30">
              <w:rPr>
                <w:rFonts w:cs="Arial"/>
                <w:color w:val="000000" w:themeColor="text1"/>
                <w:sz w:val="20"/>
                <w:szCs w:val="20"/>
              </w:rPr>
              <w:t xml:space="preserve">Obtención de tablas resumen para la generación de </w:t>
            </w:r>
            <w:r w:rsidR="001A0384" w:rsidRPr="00881F30">
              <w:rPr>
                <w:rFonts w:cs="Arial"/>
                <w:color w:val="000000" w:themeColor="text1"/>
                <w:sz w:val="20"/>
                <w:szCs w:val="20"/>
              </w:rPr>
              <w:t>un análisis descriptivo</w:t>
            </w:r>
            <w:r w:rsidRPr="00881F30">
              <w:rPr>
                <w:rFonts w:cs="Arial"/>
                <w:color w:val="000000" w:themeColor="text1"/>
                <w:sz w:val="20"/>
                <w:szCs w:val="20"/>
              </w:rPr>
              <w:t>.</w:t>
            </w:r>
          </w:p>
        </w:tc>
      </w:tr>
      <w:tr w:rsidR="00881F30" w:rsidRPr="00881F30" w14:paraId="5E092885"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5663EB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dataset_consolidado_provincia=pd.merge(data_agregada_provincia, data_poblacion_canton, on=['PROVINCIA','CANTON'], how='inner')</w:t>
            </w:r>
          </w:p>
          <w:p w14:paraId="0E81A11F"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 xml:space="preserve">for campo in campos_numericos_10K:    </w:t>
            </w:r>
          </w:p>
          <w:p w14:paraId="48626EF3" w14:textId="185DF0D6" w:rsidR="00091F76" w:rsidRPr="00881F30" w:rsidRDefault="00FB5BBF" w:rsidP="005A4013">
            <w:pPr>
              <w:spacing w:after="0"/>
              <w:rPr>
                <w:rFonts w:cs="Arial"/>
                <w:color w:val="000000" w:themeColor="text1"/>
                <w:sz w:val="20"/>
                <w:szCs w:val="20"/>
              </w:rPr>
            </w:pPr>
            <w:r w:rsidRPr="00881F30">
              <w:rPr>
                <w:rFonts w:cs="Arial"/>
                <w:color w:val="000000" w:themeColor="text1"/>
                <w:sz w:val="20"/>
                <w:szCs w:val="20"/>
              </w:rPr>
              <w:t xml:space="preserve">  dataset_consolidado_provincia[campo]=dataset_consolidado_provincia[campos_numericos[contador_campos_numericos]]*10000/dataset_consolidado_provincia['POBLACION']</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34736AC" w14:textId="1F328789" w:rsidR="00091F76" w:rsidRPr="00881F30" w:rsidRDefault="00FB5BBF" w:rsidP="00FB5BBF">
            <w:pPr>
              <w:spacing w:after="0"/>
              <w:rPr>
                <w:rFonts w:cs="Arial"/>
                <w:color w:val="000000" w:themeColor="text1"/>
                <w:sz w:val="20"/>
                <w:szCs w:val="20"/>
              </w:rPr>
            </w:pPr>
            <w:r w:rsidRPr="00881F30">
              <w:rPr>
                <w:rFonts w:cs="Arial"/>
                <w:color w:val="000000" w:themeColor="text1"/>
                <w:sz w:val="20"/>
                <w:szCs w:val="20"/>
              </w:rPr>
              <w:t>Consolidación de los datos de declaraciones con la población por cantones. Cálculo de nuevas variables numéricas por cada 10000 habitantes.</w:t>
            </w:r>
          </w:p>
        </w:tc>
      </w:tr>
      <w:tr w:rsidR="00881F30" w:rsidRPr="00881F30" w14:paraId="27022E28"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17AE27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lastRenderedPageBreak/>
              <w:t>scaler=StandardScaler()</w:t>
            </w:r>
          </w:p>
          <w:p w14:paraId="477FCB0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dataset_normalizado=scaler.fit_transform(dataset_consolidado_provincia_Num)</w:t>
            </w:r>
          </w:p>
          <w:p w14:paraId="62E951CC"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pca=PCA(n_components=2)</w:t>
            </w:r>
          </w:p>
          <w:p w14:paraId="2BF3FAE4"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pca.fit(dataset_normalizado)</w:t>
            </w:r>
          </w:p>
          <w:p w14:paraId="49ECD95D"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pca.transform(dataset_normalizado)</w:t>
            </w:r>
          </w:p>
          <w:p w14:paraId="3A1EABDD" w14:textId="1E5BAB24"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scores_pca=pca.transform(dataset_normalizado)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5B40A76" w14:textId="133C2050"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Normalización de los datos y aplicación de un algoritmo de Análisis de Componentes Principales</w:t>
            </w:r>
          </w:p>
        </w:tc>
      </w:tr>
      <w:tr w:rsidR="00881F30" w:rsidRPr="00881F30" w14:paraId="209D816B"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4D0F6D6" w14:textId="5F128A6B"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kmeans = KMeans(n_clusters = nro_clusters).fit(data_for_scatter)</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F9A618F" w14:textId="4C3CEEF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Implementación  de K-Means sobre los datos, para jerárquico aglomerativo se tiene una sentencia similar.</w:t>
            </w:r>
          </w:p>
        </w:tc>
      </w:tr>
      <w:tr w:rsidR="00881F30" w:rsidRPr="00881F30" w14:paraId="44D2E0F2"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0AD6444" w14:textId="755296CF"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geo_cantones = gpd.read_file('cantones.geojson',encoding='utf-8')</w:t>
            </w:r>
          </w:p>
          <w:p w14:paraId="5D1BE4C0"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datos_final=gpd.GeoDataFrame(pd.merge(dataset_consolidado_provincia, geo_cantones, on=['PROVINCIA','CANTON'], how='inner'))</w:t>
            </w:r>
          </w:p>
          <w:p w14:paraId="4A50E691" w14:textId="1223752A" w:rsidR="00FB5BBF" w:rsidRPr="00881F30" w:rsidRDefault="00FB5BBF" w:rsidP="00FB5BBF">
            <w:pPr>
              <w:spacing w:after="0"/>
              <w:rPr>
                <w:rFonts w:cs="Arial"/>
                <w:color w:val="000000" w:themeColor="text1"/>
                <w:sz w:val="20"/>
                <w:szCs w:val="20"/>
                <w:lang w:val="en-US"/>
              </w:rPr>
            </w:pPr>
            <w:r w:rsidRPr="00881F30">
              <w:rPr>
                <w:rFonts w:cs="Arial"/>
                <w:color w:val="000000" w:themeColor="text1"/>
                <w:sz w:val="20"/>
                <w:szCs w:val="20"/>
                <w:lang w:val="en-US"/>
              </w:rPr>
              <w:t>datos_final.plot(column = 'cluster1',figsize=(15, 10), categorical=True, legend=True)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CAA1ACD" w14:textId="41CFAF8C" w:rsidR="00FB5BBF" w:rsidRPr="00881F30" w:rsidRDefault="000F2C3A" w:rsidP="00FB5BBF">
            <w:pPr>
              <w:spacing w:after="0"/>
              <w:rPr>
                <w:rFonts w:cs="Arial"/>
                <w:color w:val="000000" w:themeColor="text1"/>
                <w:sz w:val="20"/>
                <w:szCs w:val="20"/>
              </w:rPr>
            </w:pPr>
            <w:r w:rsidRPr="00881F30">
              <w:rPr>
                <w:rFonts w:cs="Arial"/>
                <w:color w:val="000000" w:themeColor="text1"/>
                <w:sz w:val="20"/>
                <w:szCs w:val="20"/>
              </w:rPr>
              <w:t xml:space="preserve">Uso de la librería geopandas donde se importa un fichero tipo geojson que contiene la distribución geográfica de los cantones del Ecuador. Con esta data se consolida los datos resultantes una vez que se aplicaron los modelos de clusterización para su despliegue a través de un mapa geográfico que coloré los cantones en función de cada </w:t>
            </w:r>
            <w:r w:rsidR="001A0384" w:rsidRPr="00881F30">
              <w:rPr>
                <w:rFonts w:cs="Arial"/>
                <w:color w:val="000000" w:themeColor="text1"/>
                <w:sz w:val="20"/>
                <w:szCs w:val="20"/>
              </w:rPr>
              <w:t>clúster</w:t>
            </w:r>
            <w:r w:rsidRPr="00881F30">
              <w:rPr>
                <w:rFonts w:cs="Arial"/>
                <w:color w:val="000000" w:themeColor="text1"/>
                <w:sz w:val="20"/>
                <w:szCs w:val="20"/>
              </w:rPr>
              <w:t xml:space="preserve"> identificado.</w:t>
            </w:r>
          </w:p>
        </w:tc>
      </w:tr>
    </w:tbl>
    <w:p w14:paraId="161A5546" w14:textId="77777777" w:rsidR="00AF6388" w:rsidRDefault="00AF6388" w:rsidP="009E31B2">
      <w:pPr>
        <w:rPr>
          <w:b/>
          <w:color w:val="000000" w:themeColor="text1"/>
          <w:lang w:eastAsia="es-ES"/>
        </w:rPr>
      </w:pPr>
    </w:p>
    <w:p w14:paraId="159DE60D" w14:textId="77777777" w:rsidR="00AF6388" w:rsidRDefault="00AF6388" w:rsidP="009E31B2">
      <w:pPr>
        <w:rPr>
          <w:b/>
          <w:color w:val="000000" w:themeColor="text1"/>
          <w:lang w:eastAsia="es-ES"/>
        </w:rPr>
      </w:pPr>
    </w:p>
    <w:p w14:paraId="54ED8368" w14:textId="77777777" w:rsidR="00AF6388" w:rsidRDefault="00AF6388" w:rsidP="009E31B2">
      <w:pPr>
        <w:rPr>
          <w:b/>
          <w:color w:val="000000" w:themeColor="text1"/>
          <w:lang w:eastAsia="es-ES"/>
        </w:rPr>
      </w:pPr>
    </w:p>
    <w:p w14:paraId="10EEF297" w14:textId="77777777" w:rsidR="00AF6388" w:rsidRDefault="00AF6388" w:rsidP="009E31B2">
      <w:pPr>
        <w:rPr>
          <w:b/>
          <w:color w:val="000000" w:themeColor="text1"/>
          <w:lang w:eastAsia="es-ES"/>
        </w:rPr>
      </w:pPr>
    </w:p>
    <w:p w14:paraId="7323426D" w14:textId="77777777" w:rsidR="00AF6388" w:rsidRDefault="00AF6388" w:rsidP="009E31B2">
      <w:pPr>
        <w:rPr>
          <w:b/>
          <w:color w:val="000000" w:themeColor="text1"/>
          <w:lang w:eastAsia="es-ES"/>
        </w:rPr>
      </w:pPr>
    </w:p>
    <w:p w14:paraId="41AA8BAE" w14:textId="77777777" w:rsidR="00AF6388" w:rsidRDefault="00AF6388" w:rsidP="009E31B2">
      <w:pPr>
        <w:rPr>
          <w:b/>
          <w:color w:val="000000" w:themeColor="text1"/>
          <w:lang w:eastAsia="es-ES"/>
        </w:rPr>
      </w:pPr>
    </w:p>
    <w:p w14:paraId="40523910" w14:textId="77777777" w:rsidR="00AF6388" w:rsidRDefault="00AF6388" w:rsidP="009E31B2">
      <w:pPr>
        <w:rPr>
          <w:b/>
          <w:color w:val="000000" w:themeColor="text1"/>
          <w:lang w:eastAsia="es-ES"/>
        </w:rPr>
      </w:pPr>
    </w:p>
    <w:p w14:paraId="7FA2ACCE" w14:textId="77777777" w:rsidR="00AF6388" w:rsidRDefault="00AF6388" w:rsidP="009E31B2">
      <w:pPr>
        <w:rPr>
          <w:b/>
          <w:color w:val="000000" w:themeColor="text1"/>
          <w:lang w:eastAsia="es-ES"/>
        </w:rPr>
      </w:pPr>
    </w:p>
    <w:p w14:paraId="4790E50D" w14:textId="77777777" w:rsidR="00AF6388" w:rsidRDefault="00AF6388" w:rsidP="009E31B2">
      <w:pPr>
        <w:rPr>
          <w:b/>
          <w:color w:val="000000" w:themeColor="text1"/>
          <w:lang w:eastAsia="es-ES"/>
        </w:rPr>
      </w:pPr>
    </w:p>
    <w:p w14:paraId="637E92D3" w14:textId="77777777" w:rsidR="00AF6388" w:rsidRDefault="00AF6388" w:rsidP="009E31B2">
      <w:pPr>
        <w:rPr>
          <w:b/>
          <w:color w:val="000000" w:themeColor="text1"/>
          <w:lang w:eastAsia="es-ES"/>
        </w:rPr>
      </w:pPr>
    </w:p>
    <w:p w14:paraId="4F823201" w14:textId="77777777" w:rsidR="00AF6388" w:rsidRDefault="00AF6388" w:rsidP="009E31B2">
      <w:pPr>
        <w:rPr>
          <w:b/>
          <w:color w:val="000000" w:themeColor="text1"/>
          <w:lang w:eastAsia="es-ES"/>
        </w:rPr>
      </w:pPr>
    </w:p>
    <w:p w14:paraId="601E2595" w14:textId="33A09EE1" w:rsidR="00841A66" w:rsidRDefault="008C7163" w:rsidP="009E31B2">
      <w:pPr>
        <w:rPr>
          <w:b/>
          <w:color w:val="000000" w:themeColor="text1"/>
          <w:lang w:eastAsia="es-ES"/>
        </w:rPr>
      </w:pPr>
      <w:r w:rsidRPr="00881F30">
        <w:rPr>
          <w:b/>
          <w:color w:val="000000" w:themeColor="text1"/>
          <w:lang w:eastAsia="es-ES"/>
        </w:rPr>
        <w:tab/>
      </w:r>
    </w:p>
    <w:p w14:paraId="6527F3F6" w14:textId="4464FC49" w:rsidR="00AF6388" w:rsidRPr="00881F30" w:rsidRDefault="00AF6388" w:rsidP="00AF6388">
      <w:pPr>
        <w:pStyle w:val="Ttulo1"/>
        <w:rPr>
          <w:color w:val="000000" w:themeColor="text1"/>
        </w:rPr>
      </w:pPr>
      <w:bookmarkStart w:id="292" w:name="_Toc105754824"/>
      <w:r w:rsidRPr="00881F30">
        <w:rPr>
          <w:color w:val="000000" w:themeColor="text1"/>
        </w:rPr>
        <w:lastRenderedPageBreak/>
        <w:t xml:space="preserve">5. </w:t>
      </w:r>
      <w:r>
        <w:rPr>
          <w:color w:val="000000" w:themeColor="text1"/>
        </w:rPr>
        <w:t>Repositorio</w:t>
      </w:r>
      <w:bookmarkEnd w:id="292"/>
    </w:p>
    <w:p w14:paraId="2E78EEB2" w14:textId="376322C8" w:rsidR="000237F2" w:rsidRDefault="00AF6388" w:rsidP="009E31B2">
      <w:pPr>
        <w:rPr>
          <w:color w:val="000000" w:themeColor="text1"/>
          <w:lang w:eastAsia="es-ES"/>
        </w:rPr>
      </w:pPr>
      <w:r>
        <w:rPr>
          <w:color w:val="000000" w:themeColor="text1"/>
          <w:lang w:eastAsia="es-ES"/>
        </w:rPr>
        <w:t xml:space="preserve">Las fuentes de datos utilizadas y código fuente implementado en este TFM se encuentran en el sitio web </w:t>
      </w:r>
      <w:hyperlink r:id="rId73" w:history="1">
        <w:r w:rsidRPr="0067186E">
          <w:rPr>
            <w:rStyle w:val="Hipervnculo"/>
            <w:lang w:eastAsia="es-ES"/>
          </w:rPr>
          <w:t>https://github.com/byronodg/REPOSITORIO_TFM</w:t>
        </w:r>
      </w:hyperlink>
      <w:r>
        <w:rPr>
          <w:color w:val="000000" w:themeColor="text1"/>
          <w:lang w:eastAsia="es-ES"/>
        </w:rPr>
        <w:t xml:space="preserve"> , cuyo acceso es de tipo público. La F</w:t>
      </w:r>
      <w:r w:rsidR="00AA30A8">
        <w:rPr>
          <w:color w:val="000000" w:themeColor="text1"/>
          <w:lang w:eastAsia="es-ES"/>
        </w:rPr>
        <w:t>igura</w:t>
      </w:r>
      <w:r w:rsidR="000237F2">
        <w:rPr>
          <w:color w:val="000000" w:themeColor="text1"/>
          <w:lang w:eastAsia="es-ES"/>
        </w:rPr>
        <w:t xml:space="preserve"> 47</w:t>
      </w:r>
      <w:r w:rsidR="00AA30A8">
        <w:rPr>
          <w:color w:val="000000" w:themeColor="text1"/>
          <w:lang w:eastAsia="es-ES"/>
        </w:rPr>
        <w:t xml:space="preserve"> representa una captura con el directorio principal del Repositorio.</w:t>
      </w:r>
    </w:p>
    <w:p w14:paraId="62F79D08" w14:textId="0667C5E1" w:rsidR="000237F2" w:rsidRPr="000237F2" w:rsidRDefault="000237F2" w:rsidP="000237F2">
      <w:pPr>
        <w:pStyle w:val="Descripcin"/>
        <w:rPr>
          <w:color w:val="auto"/>
          <w:lang w:eastAsia="es-ES"/>
        </w:rPr>
      </w:pPr>
      <w:bookmarkStart w:id="293" w:name="_Toc105754894"/>
      <w:r w:rsidRPr="000237F2">
        <w:rPr>
          <w:color w:val="auto"/>
        </w:rPr>
        <w:t xml:space="preserve">Figura </w:t>
      </w:r>
      <w:r w:rsidRPr="000237F2">
        <w:rPr>
          <w:color w:val="auto"/>
        </w:rPr>
        <w:fldChar w:fldCharType="begin"/>
      </w:r>
      <w:r w:rsidRPr="000237F2">
        <w:rPr>
          <w:color w:val="auto"/>
        </w:rPr>
        <w:instrText xml:space="preserve"> SEQ Figura \* ARABIC </w:instrText>
      </w:r>
      <w:r w:rsidRPr="000237F2">
        <w:rPr>
          <w:color w:val="auto"/>
        </w:rPr>
        <w:fldChar w:fldCharType="separate"/>
      </w:r>
      <w:r w:rsidR="000E3D29">
        <w:rPr>
          <w:noProof/>
          <w:color w:val="auto"/>
        </w:rPr>
        <w:t>47</w:t>
      </w:r>
      <w:r w:rsidRPr="000237F2">
        <w:rPr>
          <w:color w:val="auto"/>
        </w:rPr>
        <w:fldChar w:fldCharType="end"/>
      </w:r>
      <w:r w:rsidRPr="000237F2">
        <w:rPr>
          <w:color w:val="auto"/>
        </w:rPr>
        <w:t xml:space="preserve"> Repositorio Github</w:t>
      </w:r>
      <w:bookmarkEnd w:id="293"/>
    </w:p>
    <w:p w14:paraId="5F205F18" w14:textId="148F3A5E" w:rsidR="00AF6388" w:rsidRPr="00AF6388" w:rsidRDefault="00AF6388" w:rsidP="00FC0122">
      <w:pPr>
        <w:jc w:val="center"/>
        <w:rPr>
          <w:color w:val="000000" w:themeColor="text1"/>
          <w:lang w:eastAsia="es-ES"/>
        </w:rPr>
      </w:pPr>
      <w:r>
        <w:rPr>
          <w:noProof/>
          <w:lang w:eastAsia="es-EC"/>
        </w:rPr>
        <w:drawing>
          <wp:inline distT="0" distB="0" distL="0" distR="0" wp14:anchorId="55BED7E0" wp14:editId="156CA144">
            <wp:extent cx="4495800" cy="25050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800" cy="2505075"/>
                    </a:xfrm>
                    <a:prstGeom prst="rect">
                      <a:avLst/>
                    </a:prstGeom>
                  </pic:spPr>
                </pic:pic>
              </a:graphicData>
            </a:graphic>
          </wp:inline>
        </w:drawing>
      </w:r>
    </w:p>
    <w:p w14:paraId="720661A1" w14:textId="14DCF18E" w:rsidR="00AF6388" w:rsidRDefault="00AA30A8" w:rsidP="009E31B2">
      <w:pPr>
        <w:rPr>
          <w:color w:val="000000" w:themeColor="text1"/>
          <w:lang w:eastAsia="es-ES"/>
        </w:rPr>
      </w:pPr>
      <w:r>
        <w:rPr>
          <w:color w:val="000000" w:themeColor="text1"/>
          <w:lang w:eastAsia="es-ES"/>
        </w:rPr>
        <w:t>La Tabla</w:t>
      </w:r>
      <w:r w:rsidR="000237F2">
        <w:rPr>
          <w:color w:val="000000" w:themeColor="text1"/>
          <w:lang w:eastAsia="es-ES"/>
        </w:rPr>
        <w:t xml:space="preserve"> 13</w:t>
      </w:r>
      <w:r>
        <w:rPr>
          <w:color w:val="000000" w:themeColor="text1"/>
          <w:lang w:eastAsia="es-ES"/>
        </w:rPr>
        <w:t xml:space="preserve"> , detalla cada uno de los componentes junto a su descripción:</w:t>
      </w:r>
    </w:p>
    <w:p w14:paraId="4DF7C5D3" w14:textId="541D244E" w:rsidR="000237F2" w:rsidRPr="000237F2" w:rsidRDefault="000237F2" w:rsidP="000237F2">
      <w:pPr>
        <w:pStyle w:val="Descripcin"/>
        <w:rPr>
          <w:color w:val="auto"/>
          <w:lang w:eastAsia="es-ES"/>
        </w:rPr>
      </w:pPr>
      <w:bookmarkStart w:id="294" w:name="_Toc105754847"/>
      <w:r w:rsidRPr="000237F2">
        <w:rPr>
          <w:color w:val="auto"/>
        </w:rPr>
        <w:t xml:space="preserve">Tabla </w:t>
      </w:r>
      <w:r w:rsidRPr="000237F2">
        <w:rPr>
          <w:color w:val="auto"/>
        </w:rPr>
        <w:fldChar w:fldCharType="begin"/>
      </w:r>
      <w:r w:rsidRPr="000237F2">
        <w:rPr>
          <w:color w:val="auto"/>
        </w:rPr>
        <w:instrText xml:space="preserve"> SEQ Tabla \* ARABIC </w:instrText>
      </w:r>
      <w:r w:rsidRPr="000237F2">
        <w:rPr>
          <w:color w:val="auto"/>
        </w:rPr>
        <w:fldChar w:fldCharType="separate"/>
      </w:r>
      <w:r w:rsidRPr="000237F2">
        <w:rPr>
          <w:noProof/>
          <w:color w:val="auto"/>
        </w:rPr>
        <w:t>13</w:t>
      </w:r>
      <w:r w:rsidRPr="000237F2">
        <w:rPr>
          <w:color w:val="auto"/>
        </w:rPr>
        <w:fldChar w:fldCharType="end"/>
      </w:r>
      <w:r w:rsidRPr="000237F2">
        <w:rPr>
          <w:color w:val="auto"/>
        </w:rPr>
        <w:t xml:space="preserve"> Descripción de componentes repositorio Github</w:t>
      </w:r>
      <w:bookmarkEnd w:id="294"/>
    </w:p>
    <w:tbl>
      <w:tblPr>
        <w:tblStyle w:val="Tablaconcuadrcula"/>
        <w:tblW w:w="0" w:type="auto"/>
        <w:tblLook w:val="04A0" w:firstRow="1" w:lastRow="0" w:firstColumn="1" w:lastColumn="0" w:noHBand="0" w:noVBand="1"/>
      </w:tblPr>
      <w:tblGrid>
        <w:gridCol w:w="2272"/>
        <w:gridCol w:w="4108"/>
        <w:gridCol w:w="2680"/>
      </w:tblGrid>
      <w:tr w:rsidR="00AA30A8" w14:paraId="08B0F6DE" w14:textId="77777777" w:rsidTr="001174BF">
        <w:tc>
          <w:tcPr>
            <w:tcW w:w="2272" w:type="dxa"/>
          </w:tcPr>
          <w:p w14:paraId="19AE7BBF" w14:textId="34628C7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Archivo/Carpeta</w:t>
            </w:r>
          </w:p>
        </w:tc>
        <w:tc>
          <w:tcPr>
            <w:tcW w:w="4108" w:type="dxa"/>
          </w:tcPr>
          <w:p w14:paraId="55CE02E9" w14:textId="55B50CD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Subcomponentes</w:t>
            </w:r>
          </w:p>
        </w:tc>
        <w:tc>
          <w:tcPr>
            <w:tcW w:w="2680" w:type="dxa"/>
          </w:tcPr>
          <w:p w14:paraId="5B528B25" w14:textId="2B3B18E3"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Descripción</w:t>
            </w:r>
          </w:p>
        </w:tc>
      </w:tr>
      <w:tr w:rsidR="00AA30A8" w14:paraId="3D6848FE" w14:textId="77777777" w:rsidTr="001174BF">
        <w:tc>
          <w:tcPr>
            <w:tcW w:w="2272" w:type="dxa"/>
          </w:tcPr>
          <w:p w14:paraId="07FB4FC2" w14:textId="5B87071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Arquitectura.PNG</w:t>
            </w:r>
          </w:p>
        </w:tc>
        <w:tc>
          <w:tcPr>
            <w:tcW w:w="4108" w:type="dxa"/>
          </w:tcPr>
          <w:p w14:paraId="4F2F864A" w14:textId="025CBD15"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N/A</w:t>
            </w:r>
          </w:p>
        </w:tc>
        <w:tc>
          <w:tcPr>
            <w:tcW w:w="2680" w:type="dxa"/>
          </w:tcPr>
          <w:p w14:paraId="6D3FA34A" w14:textId="084542C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Representa a la arquitectura de la implementación, con las direcciones IPs, tecnologías utilizadas, versiones, e/o.</w:t>
            </w:r>
          </w:p>
        </w:tc>
      </w:tr>
      <w:tr w:rsidR="00AA30A8" w14:paraId="583A03D8" w14:textId="77777777" w:rsidTr="0043565D">
        <w:trPr>
          <w:trHeight w:val="2413"/>
        </w:trPr>
        <w:tc>
          <w:tcPr>
            <w:tcW w:w="2272" w:type="dxa"/>
          </w:tcPr>
          <w:p w14:paraId="64C4FC88" w14:textId="515F943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INTERFAZ_GRAFICA</w:t>
            </w:r>
          </w:p>
        </w:tc>
        <w:tc>
          <w:tcPr>
            <w:tcW w:w="4108" w:type="dxa"/>
          </w:tcPr>
          <w:p w14:paraId="47171FFB" w14:textId="77777777"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Generaciones_Declaraciones.form</w:t>
            </w:r>
          </w:p>
          <w:p w14:paraId="76F8CB3C" w14:textId="77777777"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Generaciones_Declaraciones.java</w:t>
            </w:r>
          </w:p>
          <w:p w14:paraId="7418D973" w14:textId="19D15AB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Hilo_provincia.java</w:t>
            </w:r>
          </w:p>
        </w:tc>
        <w:tc>
          <w:tcPr>
            <w:tcW w:w="2680" w:type="dxa"/>
          </w:tcPr>
          <w:p w14:paraId="785B0E21" w14:textId="1FF84A8E"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 xml:space="preserve">Clases java con código fuente de la interfaz gráfica para </w:t>
            </w:r>
            <w:r w:rsidR="00FC0122" w:rsidRPr="00FC0122">
              <w:rPr>
                <w:color w:val="000000" w:themeColor="text1"/>
                <w:sz w:val="20"/>
                <w:szCs w:val="20"/>
                <w:lang w:eastAsia="es-ES"/>
              </w:rPr>
              <w:t xml:space="preserve">la </w:t>
            </w:r>
            <w:r w:rsidRPr="00FC0122">
              <w:rPr>
                <w:color w:val="000000" w:themeColor="text1"/>
                <w:sz w:val="20"/>
                <w:szCs w:val="20"/>
                <w:lang w:eastAsia="es-ES"/>
              </w:rPr>
              <w:t>generación de declaraciones al detalle del año 2022</w:t>
            </w:r>
            <w:r w:rsidR="00FC0122" w:rsidRPr="00FC0122">
              <w:rPr>
                <w:color w:val="000000" w:themeColor="text1"/>
                <w:sz w:val="20"/>
                <w:szCs w:val="20"/>
                <w:lang w:eastAsia="es-ES"/>
              </w:rPr>
              <w:t xml:space="preserve"> y el hilo de ejecución.</w:t>
            </w:r>
          </w:p>
        </w:tc>
      </w:tr>
      <w:tr w:rsidR="00AA30A8" w14:paraId="3A7C3A81" w14:textId="77777777" w:rsidTr="001174BF">
        <w:tc>
          <w:tcPr>
            <w:tcW w:w="2272" w:type="dxa"/>
          </w:tcPr>
          <w:p w14:paraId="44B2590C" w14:textId="6E132917" w:rsidR="00AA30A8" w:rsidRPr="00FC0122" w:rsidRDefault="00FC0122" w:rsidP="00A269E8">
            <w:pPr>
              <w:jc w:val="center"/>
              <w:rPr>
                <w:color w:val="000000" w:themeColor="text1"/>
                <w:sz w:val="20"/>
                <w:szCs w:val="20"/>
                <w:lang w:eastAsia="es-ES"/>
              </w:rPr>
            </w:pPr>
            <w:r w:rsidRPr="00FC0122">
              <w:rPr>
                <w:color w:val="000000" w:themeColor="text1"/>
                <w:sz w:val="20"/>
                <w:szCs w:val="20"/>
                <w:lang w:eastAsia="es-ES"/>
              </w:rPr>
              <w:t>ORACLE</w:t>
            </w:r>
          </w:p>
        </w:tc>
        <w:tc>
          <w:tcPr>
            <w:tcW w:w="4108" w:type="dxa"/>
          </w:tcPr>
          <w:p w14:paraId="796670C1" w14:textId="7684E55B" w:rsidR="00AA30A8" w:rsidRDefault="0043565D" w:rsidP="009E31B2">
            <w:pPr>
              <w:rPr>
                <w:color w:val="000000" w:themeColor="text1"/>
                <w:sz w:val="20"/>
                <w:szCs w:val="20"/>
                <w:lang w:eastAsia="es-ES"/>
              </w:rPr>
            </w:pPr>
            <w:r>
              <w:rPr>
                <w:color w:val="000000" w:themeColor="text1"/>
                <w:sz w:val="20"/>
                <w:szCs w:val="20"/>
                <w:lang w:eastAsia="es-ES"/>
              </w:rPr>
              <w:t>declaraciones.sql</w:t>
            </w:r>
          </w:p>
          <w:p w14:paraId="70DB6513" w14:textId="4CDEB9AC" w:rsidR="0043565D" w:rsidRDefault="0043565D" w:rsidP="009E31B2">
            <w:pPr>
              <w:rPr>
                <w:color w:val="000000" w:themeColor="text1"/>
                <w:sz w:val="20"/>
                <w:szCs w:val="20"/>
                <w:lang w:eastAsia="es-ES"/>
              </w:rPr>
            </w:pPr>
            <w:r>
              <w:rPr>
                <w:color w:val="000000" w:themeColor="text1"/>
                <w:sz w:val="20"/>
                <w:szCs w:val="20"/>
                <w:lang w:eastAsia="es-ES"/>
              </w:rPr>
              <w:t>geográfica.sql</w:t>
            </w:r>
          </w:p>
          <w:p w14:paraId="090F0A90" w14:textId="12F0EA93" w:rsidR="0043565D" w:rsidRPr="00FC0122" w:rsidRDefault="0043565D" w:rsidP="009E31B2">
            <w:pPr>
              <w:rPr>
                <w:color w:val="000000" w:themeColor="text1"/>
                <w:sz w:val="20"/>
                <w:szCs w:val="20"/>
                <w:lang w:eastAsia="es-ES"/>
              </w:rPr>
            </w:pPr>
            <w:r>
              <w:rPr>
                <w:color w:val="000000" w:themeColor="text1"/>
                <w:sz w:val="20"/>
                <w:szCs w:val="20"/>
                <w:lang w:eastAsia="es-ES"/>
              </w:rPr>
              <w:lastRenderedPageBreak/>
              <w:t>genera_declaraciones.sql</w:t>
            </w:r>
          </w:p>
        </w:tc>
        <w:tc>
          <w:tcPr>
            <w:tcW w:w="2680" w:type="dxa"/>
          </w:tcPr>
          <w:p w14:paraId="2114EAB1" w14:textId="18635D83" w:rsidR="00AA30A8" w:rsidRPr="00FC0122" w:rsidRDefault="0043565D" w:rsidP="00896C69">
            <w:pPr>
              <w:rPr>
                <w:color w:val="000000" w:themeColor="text1"/>
                <w:sz w:val="20"/>
                <w:szCs w:val="20"/>
                <w:lang w:eastAsia="es-ES"/>
              </w:rPr>
            </w:pPr>
            <w:r>
              <w:rPr>
                <w:color w:val="000000" w:themeColor="text1"/>
                <w:sz w:val="20"/>
                <w:szCs w:val="20"/>
                <w:lang w:eastAsia="es-ES"/>
              </w:rPr>
              <w:lastRenderedPageBreak/>
              <w:t xml:space="preserve">Definición de tablas </w:t>
            </w:r>
            <w:r w:rsidR="00896C69">
              <w:rPr>
                <w:color w:val="000000" w:themeColor="text1"/>
                <w:sz w:val="20"/>
                <w:szCs w:val="20"/>
                <w:lang w:eastAsia="es-ES"/>
              </w:rPr>
              <w:t xml:space="preserve">declaraciones para almacenar los datos </w:t>
            </w:r>
            <w:r w:rsidR="00896C69">
              <w:rPr>
                <w:color w:val="000000" w:themeColor="text1"/>
                <w:sz w:val="20"/>
                <w:szCs w:val="20"/>
                <w:lang w:eastAsia="es-ES"/>
              </w:rPr>
              <w:lastRenderedPageBreak/>
              <w:t>autogenerados, y la tabla geográfica que contiene la información de provincias y cantones del Ecuador. También se define el procedimiento genera_declaraciones que es invocado por la interfaz java para la generación de datos aleatorios.</w:t>
            </w:r>
            <w:r>
              <w:rPr>
                <w:color w:val="000000" w:themeColor="text1"/>
                <w:sz w:val="20"/>
                <w:szCs w:val="20"/>
                <w:lang w:eastAsia="es-ES"/>
              </w:rPr>
              <w:t xml:space="preserve"> </w:t>
            </w:r>
          </w:p>
        </w:tc>
      </w:tr>
      <w:tr w:rsidR="00AA30A8" w14:paraId="6F7FDFE3" w14:textId="77777777" w:rsidTr="001174BF">
        <w:tc>
          <w:tcPr>
            <w:tcW w:w="2272" w:type="dxa"/>
          </w:tcPr>
          <w:p w14:paraId="4ADD352A" w14:textId="32D2A538" w:rsidR="00AA30A8" w:rsidRPr="00FC0122" w:rsidRDefault="00FC0122" w:rsidP="001174BF">
            <w:pPr>
              <w:jc w:val="center"/>
              <w:rPr>
                <w:color w:val="000000" w:themeColor="text1"/>
                <w:sz w:val="20"/>
                <w:szCs w:val="20"/>
                <w:lang w:eastAsia="es-ES"/>
              </w:rPr>
            </w:pPr>
            <w:r w:rsidRPr="00FC0122">
              <w:rPr>
                <w:color w:val="000000" w:themeColor="text1"/>
                <w:sz w:val="20"/>
                <w:szCs w:val="20"/>
                <w:lang w:eastAsia="es-ES"/>
              </w:rPr>
              <w:lastRenderedPageBreak/>
              <w:t>KAFKA</w:t>
            </w:r>
          </w:p>
        </w:tc>
        <w:tc>
          <w:tcPr>
            <w:tcW w:w="4108" w:type="dxa"/>
          </w:tcPr>
          <w:p w14:paraId="38B4A527" w14:textId="01200A79" w:rsidR="00FC0122" w:rsidRPr="00FC0122" w:rsidRDefault="00FC0122" w:rsidP="009E31B2">
            <w:pPr>
              <w:rPr>
                <w:color w:val="000000" w:themeColor="text1"/>
                <w:sz w:val="20"/>
                <w:szCs w:val="20"/>
                <w:lang w:eastAsia="es-ES"/>
              </w:rPr>
            </w:pPr>
            <w:r w:rsidRPr="00FC0122">
              <w:rPr>
                <w:color w:val="000000" w:themeColor="text1"/>
                <w:sz w:val="20"/>
                <w:szCs w:val="20"/>
                <w:lang w:eastAsia="es-ES"/>
              </w:rPr>
              <w:t>zookeeper.properties</w:t>
            </w:r>
          </w:p>
          <w:p w14:paraId="453E7C9A" w14:textId="18675454" w:rsidR="00FC0122" w:rsidRPr="00FC0122" w:rsidRDefault="00FC0122" w:rsidP="009E31B2">
            <w:pPr>
              <w:rPr>
                <w:color w:val="000000" w:themeColor="text1"/>
                <w:sz w:val="20"/>
                <w:szCs w:val="20"/>
                <w:lang w:eastAsia="es-ES"/>
              </w:rPr>
            </w:pPr>
            <w:r w:rsidRPr="00FC0122">
              <w:rPr>
                <w:color w:val="000000" w:themeColor="text1"/>
                <w:sz w:val="20"/>
                <w:szCs w:val="20"/>
                <w:lang w:eastAsia="es-ES"/>
              </w:rPr>
              <w:t>server.properties</w:t>
            </w:r>
          </w:p>
          <w:p w14:paraId="00780E1A" w14:textId="2F0A498E" w:rsidR="00AA30A8" w:rsidRPr="00FC0122" w:rsidRDefault="00FC0122" w:rsidP="009E31B2">
            <w:pPr>
              <w:rPr>
                <w:color w:val="000000" w:themeColor="text1"/>
                <w:sz w:val="20"/>
                <w:szCs w:val="20"/>
                <w:lang w:eastAsia="es-ES"/>
              </w:rPr>
            </w:pPr>
            <w:r w:rsidRPr="00FC0122">
              <w:rPr>
                <w:color w:val="000000" w:themeColor="text1"/>
                <w:sz w:val="20"/>
                <w:szCs w:val="20"/>
                <w:lang w:eastAsia="es-ES"/>
              </w:rPr>
              <w:t>connect_standalone.properties</w:t>
            </w:r>
          </w:p>
          <w:p w14:paraId="5C66D05D" w14:textId="77777777" w:rsidR="00FC0122" w:rsidRPr="00FC0122" w:rsidRDefault="00FC0122" w:rsidP="009E31B2">
            <w:pPr>
              <w:rPr>
                <w:color w:val="000000" w:themeColor="text1"/>
                <w:sz w:val="20"/>
                <w:szCs w:val="20"/>
                <w:lang w:eastAsia="es-ES"/>
              </w:rPr>
            </w:pPr>
            <w:r w:rsidRPr="00FC0122">
              <w:rPr>
                <w:color w:val="000000" w:themeColor="text1"/>
                <w:sz w:val="20"/>
                <w:szCs w:val="20"/>
                <w:lang w:eastAsia="es-ES"/>
              </w:rPr>
              <w:t>fuente_declaraciones.properties</w:t>
            </w:r>
          </w:p>
          <w:p w14:paraId="234D5EFB" w14:textId="4FB48BDF" w:rsidR="00FC0122" w:rsidRPr="00FC0122" w:rsidRDefault="00FC0122" w:rsidP="009E31B2">
            <w:pPr>
              <w:rPr>
                <w:color w:val="000000" w:themeColor="text1"/>
                <w:sz w:val="20"/>
                <w:szCs w:val="20"/>
                <w:lang w:eastAsia="es-ES"/>
              </w:rPr>
            </w:pPr>
          </w:p>
        </w:tc>
        <w:tc>
          <w:tcPr>
            <w:tcW w:w="2680" w:type="dxa"/>
          </w:tcPr>
          <w:p w14:paraId="6A418B0A" w14:textId="10C6A9DF" w:rsidR="00AA30A8" w:rsidRPr="00FC0122" w:rsidRDefault="00FC0122" w:rsidP="009E31B2">
            <w:pPr>
              <w:rPr>
                <w:color w:val="000000" w:themeColor="text1"/>
                <w:sz w:val="20"/>
                <w:szCs w:val="20"/>
                <w:lang w:eastAsia="es-ES"/>
              </w:rPr>
            </w:pPr>
            <w:r w:rsidRPr="00FC0122">
              <w:rPr>
                <w:color w:val="000000" w:themeColor="text1"/>
                <w:sz w:val="20"/>
                <w:szCs w:val="20"/>
                <w:lang w:eastAsia="es-ES"/>
              </w:rPr>
              <w:t>Archivos de configuración del servidor de Zookeeper, Kafka, y definición de la conexión hacia la base de datos Oracle.</w:t>
            </w:r>
          </w:p>
        </w:tc>
      </w:tr>
      <w:tr w:rsidR="00A269E8" w14:paraId="39E66BE8" w14:textId="77777777" w:rsidTr="001174BF">
        <w:trPr>
          <w:trHeight w:val="195"/>
        </w:trPr>
        <w:tc>
          <w:tcPr>
            <w:tcW w:w="2272" w:type="dxa"/>
            <w:vMerge w:val="restart"/>
          </w:tcPr>
          <w:p w14:paraId="17BCFED4" w14:textId="24D11695" w:rsidR="00A269E8" w:rsidRPr="00FC0122" w:rsidRDefault="00A269E8" w:rsidP="00A269E8">
            <w:pPr>
              <w:jc w:val="center"/>
              <w:rPr>
                <w:color w:val="000000" w:themeColor="text1"/>
                <w:sz w:val="20"/>
                <w:szCs w:val="20"/>
                <w:lang w:eastAsia="es-ES"/>
              </w:rPr>
            </w:pPr>
            <w:r w:rsidRPr="00FC0122">
              <w:rPr>
                <w:color w:val="000000" w:themeColor="text1"/>
                <w:sz w:val="20"/>
                <w:szCs w:val="20"/>
                <w:lang w:eastAsia="es-ES"/>
              </w:rPr>
              <w:t>ELK</w:t>
            </w:r>
          </w:p>
        </w:tc>
        <w:tc>
          <w:tcPr>
            <w:tcW w:w="4108" w:type="dxa"/>
          </w:tcPr>
          <w:p w14:paraId="2D66E7A7"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Elasticsearch.yml</w:t>
            </w:r>
          </w:p>
          <w:p w14:paraId="4888CC21" w14:textId="37C06CE1"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Kibana.yml</w:t>
            </w:r>
          </w:p>
        </w:tc>
        <w:tc>
          <w:tcPr>
            <w:tcW w:w="2680" w:type="dxa"/>
          </w:tcPr>
          <w:p w14:paraId="430BE1E8" w14:textId="0AB55ABE"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Archivos de configuración para los servidores de Elastic y Kibana</w:t>
            </w:r>
          </w:p>
        </w:tc>
      </w:tr>
      <w:tr w:rsidR="00A269E8" w14:paraId="4E55C148" w14:textId="77777777" w:rsidTr="001174BF">
        <w:trPr>
          <w:trHeight w:val="195"/>
        </w:trPr>
        <w:tc>
          <w:tcPr>
            <w:tcW w:w="2272" w:type="dxa"/>
            <w:vMerge/>
          </w:tcPr>
          <w:p w14:paraId="38BBFEC7" w14:textId="77777777" w:rsidR="00A269E8" w:rsidRPr="00FC0122" w:rsidRDefault="00A269E8" w:rsidP="009E31B2">
            <w:pPr>
              <w:rPr>
                <w:color w:val="000000" w:themeColor="text1"/>
                <w:sz w:val="20"/>
                <w:szCs w:val="20"/>
                <w:lang w:eastAsia="es-ES"/>
              </w:rPr>
            </w:pPr>
          </w:p>
        </w:tc>
        <w:tc>
          <w:tcPr>
            <w:tcW w:w="4108" w:type="dxa"/>
          </w:tcPr>
          <w:p w14:paraId="1E733234"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AA7ED9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40AF01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sri_ventas_2020_1.csv</w:t>
            </w:r>
          </w:p>
          <w:p w14:paraId="1F29E5FF" w14:textId="220EB48C"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sri_ventas_2021_2</w:t>
            </w:r>
            <w:r>
              <w:rPr>
                <w:color w:val="000000" w:themeColor="text1"/>
                <w:sz w:val="20"/>
                <w:szCs w:val="20"/>
                <w:lang w:eastAsia="es-ES"/>
              </w:rPr>
              <w:t>.csv</w:t>
            </w:r>
          </w:p>
        </w:tc>
        <w:tc>
          <w:tcPr>
            <w:tcW w:w="2680" w:type="dxa"/>
          </w:tcPr>
          <w:p w14:paraId="256928FA" w14:textId="183FF1FB" w:rsidR="00A269E8" w:rsidRPr="00FC0122" w:rsidRDefault="00A269E8" w:rsidP="00FC0122">
            <w:pPr>
              <w:rPr>
                <w:color w:val="000000" w:themeColor="text1"/>
                <w:sz w:val="20"/>
                <w:szCs w:val="20"/>
                <w:lang w:eastAsia="es-ES"/>
              </w:rPr>
            </w:pPr>
            <w:r>
              <w:rPr>
                <w:color w:val="000000" w:themeColor="text1"/>
                <w:sz w:val="20"/>
                <w:szCs w:val="20"/>
                <w:lang w:eastAsia="es-ES"/>
              </w:rPr>
              <w:t xml:space="preserve">Archivos de configuración LogStash para generación de procesos de carga de archivos .csv  con información de declaraciones 2020-2021 </w:t>
            </w:r>
          </w:p>
        </w:tc>
      </w:tr>
      <w:tr w:rsidR="00A269E8" w14:paraId="4C2FB48B" w14:textId="77777777" w:rsidTr="001174BF">
        <w:trPr>
          <w:trHeight w:val="195"/>
        </w:trPr>
        <w:tc>
          <w:tcPr>
            <w:tcW w:w="2272" w:type="dxa"/>
            <w:vMerge/>
          </w:tcPr>
          <w:p w14:paraId="4AE4C56A" w14:textId="77777777" w:rsidR="00A269E8" w:rsidRPr="00FC0122" w:rsidRDefault="00A269E8" w:rsidP="009E31B2">
            <w:pPr>
              <w:rPr>
                <w:color w:val="000000" w:themeColor="text1"/>
                <w:sz w:val="20"/>
                <w:szCs w:val="20"/>
                <w:lang w:eastAsia="es-ES"/>
              </w:rPr>
            </w:pPr>
          </w:p>
        </w:tc>
        <w:tc>
          <w:tcPr>
            <w:tcW w:w="4108" w:type="dxa"/>
          </w:tcPr>
          <w:p w14:paraId="457660AE" w14:textId="76843D63" w:rsidR="00A269E8" w:rsidRPr="00FC0122" w:rsidRDefault="00A269E8" w:rsidP="009E31B2">
            <w:pPr>
              <w:rPr>
                <w:color w:val="000000" w:themeColor="text1"/>
                <w:sz w:val="20"/>
                <w:szCs w:val="20"/>
                <w:lang w:eastAsia="es-ES"/>
              </w:rPr>
            </w:pPr>
            <w:r>
              <w:rPr>
                <w:color w:val="000000" w:themeColor="text1"/>
                <w:sz w:val="20"/>
                <w:szCs w:val="20"/>
                <w:lang w:eastAsia="es-ES"/>
              </w:rPr>
              <w:t>Índices_declaraciones.txt</w:t>
            </w:r>
          </w:p>
        </w:tc>
        <w:tc>
          <w:tcPr>
            <w:tcW w:w="2680" w:type="dxa"/>
          </w:tcPr>
          <w:p w14:paraId="6967BFA3" w14:textId="27A6CAA7" w:rsidR="00A269E8" w:rsidRPr="00FC0122" w:rsidRDefault="00A269E8" w:rsidP="009E31B2">
            <w:pPr>
              <w:rPr>
                <w:color w:val="000000" w:themeColor="text1"/>
                <w:sz w:val="20"/>
                <w:szCs w:val="20"/>
                <w:lang w:eastAsia="es-ES"/>
              </w:rPr>
            </w:pPr>
            <w:r>
              <w:rPr>
                <w:color w:val="000000" w:themeColor="text1"/>
                <w:sz w:val="20"/>
                <w:szCs w:val="20"/>
                <w:lang w:eastAsia="es-ES"/>
              </w:rPr>
              <w:t>Archivo con definición de las tablas (índices) de Elastic: declaraciones para datos del periodo 2020 y declaraciones_2022 para data autogenerada del año 2022</w:t>
            </w:r>
          </w:p>
        </w:tc>
      </w:tr>
      <w:tr w:rsidR="00A269E8" w14:paraId="3C2A9EA9" w14:textId="77777777" w:rsidTr="001174BF">
        <w:tc>
          <w:tcPr>
            <w:tcW w:w="2272" w:type="dxa"/>
            <w:vMerge/>
          </w:tcPr>
          <w:p w14:paraId="57C668F7" w14:textId="77777777" w:rsidR="00A269E8" w:rsidRPr="00FC0122" w:rsidRDefault="00A269E8" w:rsidP="009E31B2">
            <w:pPr>
              <w:rPr>
                <w:color w:val="000000" w:themeColor="text1"/>
                <w:sz w:val="20"/>
                <w:szCs w:val="20"/>
                <w:lang w:eastAsia="es-ES"/>
              </w:rPr>
            </w:pPr>
          </w:p>
        </w:tc>
        <w:tc>
          <w:tcPr>
            <w:tcW w:w="4108" w:type="dxa"/>
          </w:tcPr>
          <w:p w14:paraId="40FA7C1F" w14:textId="77777777" w:rsidR="00A269E8" w:rsidRPr="00D4568E" w:rsidRDefault="0043565D" w:rsidP="009E31B2">
            <w:pPr>
              <w:rPr>
                <w:color w:val="000000" w:themeColor="text1"/>
                <w:sz w:val="20"/>
                <w:szCs w:val="20"/>
                <w:lang w:eastAsia="es-ES"/>
              </w:rPr>
            </w:pPr>
            <w:hyperlink r:id="rId75" w:tooltip="dashboard_declaraciones_historicas.ndjson" w:history="1">
              <w:r w:rsidR="00A269E8" w:rsidRPr="00D4568E">
                <w:rPr>
                  <w:color w:val="000000" w:themeColor="text1"/>
                  <w:sz w:val="20"/>
                  <w:szCs w:val="20"/>
                  <w:lang w:eastAsia="es-ES"/>
                </w:rPr>
                <w:t>dashboard_declaraciones_historicas.ndjson</w:t>
              </w:r>
            </w:hyperlink>
          </w:p>
          <w:p w14:paraId="71B5A2B8" w14:textId="5A14FC08" w:rsidR="00A269E8" w:rsidRPr="00FC0122" w:rsidRDefault="0043565D" w:rsidP="009E31B2">
            <w:pPr>
              <w:rPr>
                <w:color w:val="000000" w:themeColor="text1"/>
                <w:sz w:val="20"/>
                <w:szCs w:val="20"/>
                <w:lang w:eastAsia="es-ES"/>
              </w:rPr>
            </w:pPr>
            <w:hyperlink r:id="rId76" w:tooltip="dashboard_declaraciones_2022.ndjson" w:history="1">
              <w:r w:rsidR="00A269E8" w:rsidRPr="00D4568E">
                <w:rPr>
                  <w:color w:val="000000" w:themeColor="text1"/>
                  <w:sz w:val="20"/>
                  <w:szCs w:val="20"/>
                  <w:lang w:eastAsia="es-ES"/>
                </w:rPr>
                <w:t>dashboard_declaraciones_2022.ndjson</w:t>
              </w:r>
            </w:hyperlink>
          </w:p>
        </w:tc>
        <w:tc>
          <w:tcPr>
            <w:tcW w:w="2680" w:type="dxa"/>
          </w:tcPr>
          <w:p w14:paraId="603068A0" w14:textId="1E91EA57" w:rsidR="00A269E8" w:rsidRPr="00FC0122" w:rsidRDefault="00A269E8" w:rsidP="009E31B2">
            <w:pPr>
              <w:rPr>
                <w:color w:val="000000" w:themeColor="text1"/>
                <w:sz w:val="20"/>
                <w:szCs w:val="20"/>
                <w:lang w:eastAsia="es-ES"/>
              </w:rPr>
            </w:pPr>
            <w:r>
              <w:rPr>
                <w:color w:val="000000" w:themeColor="text1"/>
                <w:sz w:val="20"/>
                <w:szCs w:val="20"/>
                <w:lang w:eastAsia="es-ES"/>
              </w:rPr>
              <w:t xml:space="preserve">Archivos con definición de reportes en Kibana sobre declaraciones históricas (2020-2021) y cuadro de </w:t>
            </w:r>
            <w:r>
              <w:rPr>
                <w:color w:val="000000" w:themeColor="text1"/>
                <w:sz w:val="20"/>
                <w:szCs w:val="20"/>
                <w:lang w:eastAsia="es-ES"/>
              </w:rPr>
              <w:lastRenderedPageBreak/>
              <w:t xml:space="preserve">mando en tiempo real de la información del año 2022 </w:t>
            </w:r>
          </w:p>
        </w:tc>
      </w:tr>
      <w:tr w:rsidR="00A269E8" w14:paraId="453B23E6" w14:textId="77777777" w:rsidTr="001174BF">
        <w:tc>
          <w:tcPr>
            <w:tcW w:w="2272" w:type="dxa"/>
          </w:tcPr>
          <w:p w14:paraId="26168810" w14:textId="53FBFA21" w:rsidR="00A269E8" w:rsidRPr="00FC0122" w:rsidRDefault="00A269E8" w:rsidP="00A269E8">
            <w:pPr>
              <w:jc w:val="center"/>
              <w:rPr>
                <w:color w:val="000000" w:themeColor="text1"/>
                <w:sz w:val="20"/>
                <w:szCs w:val="20"/>
                <w:lang w:eastAsia="es-ES"/>
              </w:rPr>
            </w:pPr>
            <w:r>
              <w:rPr>
                <w:color w:val="000000" w:themeColor="text1"/>
                <w:sz w:val="20"/>
                <w:szCs w:val="20"/>
                <w:lang w:eastAsia="es-ES"/>
              </w:rPr>
              <w:lastRenderedPageBreak/>
              <w:t>SPARK</w:t>
            </w:r>
          </w:p>
        </w:tc>
        <w:tc>
          <w:tcPr>
            <w:tcW w:w="4108" w:type="dxa"/>
          </w:tcPr>
          <w:p w14:paraId="496EA39B" w14:textId="67530C80" w:rsidR="00A269E8" w:rsidRPr="00D4568E" w:rsidRDefault="00A269E8" w:rsidP="001174BF">
            <w:pPr>
              <w:jc w:val="left"/>
              <w:rPr>
                <w:color w:val="000000" w:themeColor="text1"/>
                <w:sz w:val="20"/>
                <w:szCs w:val="20"/>
                <w:lang w:eastAsia="es-ES"/>
              </w:rPr>
            </w:pPr>
            <w:r w:rsidRPr="00A269E8">
              <w:rPr>
                <w:color w:val="000000" w:themeColor="text1"/>
                <w:sz w:val="20"/>
                <w:szCs w:val="20"/>
                <w:lang w:eastAsia="es-ES"/>
              </w:rPr>
              <w:t>FINAL_TFM_DECLARACIONES_2.py</w:t>
            </w:r>
          </w:p>
        </w:tc>
        <w:tc>
          <w:tcPr>
            <w:tcW w:w="2680" w:type="dxa"/>
          </w:tcPr>
          <w:p w14:paraId="34874A53" w14:textId="07BD2720" w:rsidR="00A269E8" w:rsidRDefault="00A269E8" w:rsidP="009E31B2">
            <w:pPr>
              <w:rPr>
                <w:color w:val="000000" w:themeColor="text1"/>
                <w:sz w:val="20"/>
                <w:szCs w:val="20"/>
                <w:lang w:eastAsia="es-ES"/>
              </w:rPr>
            </w:pPr>
            <w:r>
              <w:rPr>
                <w:color w:val="000000" w:themeColor="text1"/>
                <w:sz w:val="20"/>
                <w:szCs w:val="20"/>
                <w:lang w:eastAsia="es-ES"/>
              </w:rPr>
              <w:t>Código Python Pyspark de la integración KAFKA-SPARK-ELASTIC</w:t>
            </w:r>
          </w:p>
        </w:tc>
      </w:tr>
      <w:tr w:rsidR="001174BF" w14:paraId="2D1F7135" w14:textId="77777777" w:rsidTr="001174BF">
        <w:trPr>
          <w:trHeight w:val="270"/>
        </w:trPr>
        <w:tc>
          <w:tcPr>
            <w:tcW w:w="2272" w:type="dxa"/>
            <w:vMerge w:val="restart"/>
          </w:tcPr>
          <w:p w14:paraId="13AF963C" w14:textId="7999B685" w:rsidR="001174BF" w:rsidRDefault="001174BF" w:rsidP="001174BF">
            <w:pPr>
              <w:jc w:val="center"/>
              <w:rPr>
                <w:color w:val="000000" w:themeColor="text1"/>
                <w:sz w:val="20"/>
                <w:szCs w:val="20"/>
                <w:lang w:eastAsia="es-ES"/>
              </w:rPr>
            </w:pPr>
            <w:r>
              <w:rPr>
                <w:color w:val="000000" w:themeColor="text1"/>
                <w:sz w:val="20"/>
                <w:szCs w:val="20"/>
                <w:lang w:eastAsia="es-ES"/>
              </w:rPr>
              <w:t>CLUSTERIZACION</w:t>
            </w:r>
          </w:p>
        </w:tc>
        <w:tc>
          <w:tcPr>
            <w:tcW w:w="4108" w:type="dxa"/>
          </w:tcPr>
          <w:p w14:paraId="2623A9A9" w14:textId="77777777" w:rsidR="001174BF" w:rsidRPr="001174BF" w:rsidRDefault="0043565D" w:rsidP="001174BF">
            <w:pPr>
              <w:rPr>
                <w:color w:val="000000" w:themeColor="text1"/>
                <w:sz w:val="20"/>
                <w:szCs w:val="20"/>
                <w:lang w:eastAsia="es-ES"/>
              </w:rPr>
            </w:pPr>
            <w:hyperlink r:id="rId77" w:tooltip="cantones.geojson" w:history="1">
              <w:r w:rsidR="001174BF" w:rsidRPr="001174BF">
                <w:rPr>
                  <w:color w:val="000000" w:themeColor="text1"/>
                  <w:sz w:val="20"/>
                  <w:szCs w:val="20"/>
                  <w:lang w:eastAsia="es-ES"/>
                </w:rPr>
                <w:t>cantones.geojson</w:t>
              </w:r>
            </w:hyperlink>
          </w:p>
          <w:p w14:paraId="21B6C08F" w14:textId="77777777" w:rsidR="001174BF" w:rsidRPr="001174BF" w:rsidRDefault="0043565D" w:rsidP="001174BF">
            <w:pPr>
              <w:rPr>
                <w:color w:val="000000" w:themeColor="text1"/>
                <w:sz w:val="20"/>
                <w:szCs w:val="20"/>
                <w:lang w:eastAsia="es-ES"/>
              </w:rPr>
            </w:pPr>
            <w:hyperlink r:id="rId78" w:tooltip="poblacion_ecu_2020.csv" w:history="1">
              <w:r w:rsidR="001174BF" w:rsidRPr="001174BF">
                <w:rPr>
                  <w:color w:val="000000" w:themeColor="text1"/>
                  <w:sz w:val="20"/>
                  <w:szCs w:val="20"/>
                  <w:lang w:eastAsia="es-ES"/>
                </w:rPr>
                <w:t>poblacion_ecu_2020.csv</w:t>
              </w:r>
            </w:hyperlink>
          </w:p>
          <w:p w14:paraId="76FC2892" w14:textId="77777777" w:rsidR="001174BF" w:rsidRPr="001174BF" w:rsidRDefault="0043565D" w:rsidP="001174BF">
            <w:pPr>
              <w:rPr>
                <w:color w:val="000000" w:themeColor="text1"/>
                <w:sz w:val="20"/>
                <w:szCs w:val="20"/>
                <w:lang w:eastAsia="es-ES"/>
              </w:rPr>
            </w:pPr>
            <w:hyperlink r:id="rId79" w:tooltip="sri_ventas_2020L.csv" w:history="1">
              <w:r w:rsidR="001174BF" w:rsidRPr="001174BF">
                <w:rPr>
                  <w:color w:val="000000" w:themeColor="text1"/>
                  <w:sz w:val="20"/>
                  <w:szCs w:val="20"/>
                  <w:lang w:eastAsia="es-ES"/>
                </w:rPr>
                <w:t>sri_ventas_2020L.csv</w:t>
              </w:r>
            </w:hyperlink>
          </w:p>
          <w:p w14:paraId="52234394" w14:textId="0146DF2C" w:rsidR="001174BF" w:rsidRPr="00A269E8" w:rsidRDefault="0043565D" w:rsidP="001174BF">
            <w:pPr>
              <w:rPr>
                <w:color w:val="000000" w:themeColor="text1"/>
                <w:sz w:val="20"/>
                <w:szCs w:val="20"/>
                <w:lang w:eastAsia="es-ES"/>
              </w:rPr>
            </w:pPr>
            <w:hyperlink r:id="rId80" w:tooltip="sri_ventas_2020L.csv" w:history="1">
              <w:r w:rsidR="001174BF" w:rsidRPr="001174BF">
                <w:rPr>
                  <w:color w:val="000000" w:themeColor="text1"/>
                  <w:sz w:val="20"/>
                  <w:szCs w:val="20"/>
                  <w:lang w:eastAsia="es-ES"/>
                </w:rPr>
                <w:t>sri_ventas_2021L.csv</w:t>
              </w:r>
            </w:hyperlink>
          </w:p>
        </w:tc>
        <w:tc>
          <w:tcPr>
            <w:tcW w:w="2680" w:type="dxa"/>
          </w:tcPr>
          <w:p w14:paraId="2DE45F0E" w14:textId="774E8893" w:rsidR="001174BF" w:rsidRDefault="001174BF" w:rsidP="001174BF">
            <w:pPr>
              <w:rPr>
                <w:color w:val="000000" w:themeColor="text1"/>
                <w:sz w:val="20"/>
                <w:szCs w:val="20"/>
                <w:lang w:eastAsia="es-ES"/>
              </w:rPr>
            </w:pPr>
            <w:r>
              <w:rPr>
                <w:color w:val="000000" w:themeColor="text1"/>
                <w:sz w:val="20"/>
                <w:szCs w:val="20"/>
                <w:lang w:eastAsia="es-ES"/>
              </w:rPr>
              <w:t>Información utilizada para construir los modelos de clusterización. Archivos con data de declaraciones 2020-2021, población del Ecuador al 2020 y archivo .geoson para la gráfica del mapa del Ecuador con Geopandas</w:t>
            </w:r>
          </w:p>
        </w:tc>
      </w:tr>
      <w:tr w:rsidR="001174BF" w14:paraId="056FF8A0" w14:textId="77777777" w:rsidTr="001174BF">
        <w:trPr>
          <w:trHeight w:val="270"/>
        </w:trPr>
        <w:tc>
          <w:tcPr>
            <w:tcW w:w="2272" w:type="dxa"/>
            <w:vMerge/>
          </w:tcPr>
          <w:p w14:paraId="374A72C6" w14:textId="77777777" w:rsidR="001174BF" w:rsidRDefault="001174BF" w:rsidP="001174BF">
            <w:pPr>
              <w:rPr>
                <w:color w:val="000000" w:themeColor="text1"/>
                <w:sz w:val="20"/>
                <w:szCs w:val="20"/>
                <w:lang w:eastAsia="es-ES"/>
              </w:rPr>
            </w:pPr>
          </w:p>
        </w:tc>
        <w:tc>
          <w:tcPr>
            <w:tcW w:w="4108" w:type="dxa"/>
          </w:tcPr>
          <w:p w14:paraId="3E21DFF6" w14:textId="64992F49" w:rsidR="001174BF" w:rsidRPr="00A269E8" w:rsidRDefault="0043565D" w:rsidP="001174BF">
            <w:pPr>
              <w:rPr>
                <w:color w:val="000000" w:themeColor="text1"/>
                <w:sz w:val="20"/>
                <w:szCs w:val="20"/>
                <w:lang w:eastAsia="es-ES"/>
              </w:rPr>
            </w:pPr>
            <w:hyperlink r:id="rId81" w:tooltip="clusterizacion.ipynb" w:history="1">
              <w:r w:rsidR="001174BF" w:rsidRPr="001174BF">
                <w:rPr>
                  <w:color w:val="000000" w:themeColor="text1"/>
                  <w:sz w:val="20"/>
                  <w:szCs w:val="20"/>
                  <w:lang w:eastAsia="es-ES"/>
                </w:rPr>
                <w:t>clusterizacion.ipynb</w:t>
              </w:r>
            </w:hyperlink>
          </w:p>
        </w:tc>
        <w:tc>
          <w:tcPr>
            <w:tcW w:w="2680" w:type="dxa"/>
          </w:tcPr>
          <w:p w14:paraId="3499A587" w14:textId="2D659556" w:rsidR="001174BF" w:rsidRDefault="001174BF" w:rsidP="009E31B2">
            <w:pPr>
              <w:rPr>
                <w:color w:val="000000" w:themeColor="text1"/>
                <w:sz w:val="20"/>
                <w:szCs w:val="20"/>
                <w:lang w:eastAsia="es-ES"/>
              </w:rPr>
            </w:pPr>
            <w:r>
              <w:rPr>
                <w:color w:val="000000" w:themeColor="text1"/>
                <w:sz w:val="20"/>
                <w:szCs w:val="20"/>
                <w:lang w:eastAsia="es-ES"/>
              </w:rPr>
              <w:t>Código Python sobre Jupyter con la implementación de los modelos K-Means y Jerárquico Aglomerativo.</w:t>
            </w:r>
          </w:p>
        </w:tc>
      </w:tr>
    </w:tbl>
    <w:p w14:paraId="2B753117" w14:textId="0D9A0F88" w:rsidR="00AA30A8" w:rsidRDefault="00AA30A8" w:rsidP="009E31B2">
      <w:pPr>
        <w:rPr>
          <w:color w:val="000000" w:themeColor="text1"/>
          <w:lang w:eastAsia="es-ES"/>
        </w:rPr>
      </w:pPr>
    </w:p>
    <w:p w14:paraId="6A528F26" w14:textId="401E4897" w:rsidR="00AA30A8" w:rsidRDefault="00AA30A8" w:rsidP="009E31B2">
      <w:pPr>
        <w:rPr>
          <w:color w:val="000000" w:themeColor="text1"/>
          <w:lang w:eastAsia="es-ES"/>
        </w:rPr>
      </w:pPr>
    </w:p>
    <w:p w14:paraId="64D39282" w14:textId="77777777" w:rsidR="00AA30A8" w:rsidRPr="00881F30" w:rsidRDefault="00AA30A8" w:rsidP="009E31B2">
      <w:pPr>
        <w:rPr>
          <w:color w:val="000000" w:themeColor="text1"/>
          <w:lang w:eastAsia="es-ES"/>
        </w:rPr>
      </w:pPr>
    </w:p>
    <w:p w14:paraId="22790749" w14:textId="1BEE3E98" w:rsidR="00ED4BBF" w:rsidRDefault="00ED4BBF" w:rsidP="009E31B2">
      <w:pPr>
        <w:rPr>
          <w:color w:val="000000" w:themeColor="text1"/>
          <w:lang w:eastAsia="es-ES"/>
        </w:rPr>
      </w:pPr>
    </w:p>
    <w:p w14:paraId="1DE3FD2D" w14:textId="7F24DC41" w:rsidR="008057EF" w:rsidRDefault="008057EF" w:rsidP="009E31B2">
      <w:pPr>
        <w:rPr>
          <w:color w:val="000000" w:themeColor="text1"/>
          <w:lang w:eastAsia="es-ES"/>
        </w:rPr>
      </w:pPr>
    </w:p>
    <w:p w14:paraId="4422A9AA" w14:textId="63A920E7" w:rsidR="008057EF" w:rsidRDefault="008057EF" w:rsidP="009E31B2">
      <w:pPr>
        <w:rPr>
          <w:color w:val="000000" w:themeColor="text1"/>
          <w:lang w:eastAsia="es-ES"/>
        </w:rPr>
      </w:pPr>
    </w:p>
    <w:p w14:paraId="6A60367A" w14:textId="1B833664" w:rsidR="008057EF" w:rsidRDefault="008057EF" w:rsidP="009E31B2">
      <w:pPr>
        <w:rPr>
          <w:color w:val="000000" w:themeColor="text1"/>
          <w:lang w:eastAsia="es-ES"/>
        </w:rPr>
      </w:pPr>
    </w:p>
    <w:p w14:paraId="13CA5872" w14:textId="6F29DB0F" w:rsidR="008057EF" w:rsidRDefault="008057EF" w:rsidP="009E31B2">
      <w:pPr>
        <w:rPr>
          <w:color w:val="000000" w:themeColor="text1"/>
          <w:lang w:eastAsia="es-ES"/>
        </w:rPr>
      </w:pPr>
    </w:p>
    <w:p w14:paraId="33C5D313" w14:textId="3AE16DA5" w:rsidR="008057EF" w:rsidRDefault="008057EF" w:rsidP="009E31B2">
      <w:pPr>
        <w:rPr>
          <w:color w:val="000000" w:themeColor="text1"/>
          <w:lang w:eastAsia="es-ES"/>
        </w:rPr>
      </w:pPr>
    </w:p>
    <w:p w14:paraId="7538323F" w14:textId="0B39E0E6" w:rsidR="008057EF" w:rsidRDefault="008057EF" w:rsidP="009E31B2">
      <w:pPr>
        <w:rPr>
          <w:color w:val="000000" w:themeColor="text1"/>
          <w:lang w:eastAsia="es-ES"/>
        </w:rPr>
      </w:pPr>
    </w:p>
    <w:p w14:paraId="1F7E9E7B" w14:textId="58A4BF8E" w:rsidR="008057EF" w:rsidRPr="00881F30" w:rsidRDefault="008057EF" w:rsidP="009E31B2">
      <w:pPr>
        <w:rPr>
          <w:color w:val="000000" w:themeColor="text1"/>
          <w:lang w:eastAsia="es-ES"/>
        </w:rPr>
      </w:pPr>
    </w:p>
    <w:p w14:paraId="73B62553" w14:textId="6D755B4C" w:rsidR="003C134C" w:rsidRPr="00881F30" w:rsidRDefault="00AF6388">
      <w:pPr>
        <w:pStyle w:val="Ttulo1"/>
        <w:rPr>
          <w:color w:val="000000" w:themeColor="text1"/>
        </w:rPr>
      </w:pPr>
      <w:bookmarkStart w:id="295" w:name="_Toc105754825"/>
      <w:r>
        <w:rPr>
          <w:color w:val="000000" w:themeColor="text1"/>
        </w:rPr>
        <w:lastRenderedPageBreak/>
        <w:t>6</w:t>
      </w:r>
      <w:r w:rsidR="00416DCB" w:rsidRPr="00881F30">
        <w:rPr>
          <w:color w:val="000000" w:themeColor="text1"/>
        </w:rPr>
        <w:t>. Conclusiones</w:t>
      </w:r>
      <w:bookmarkEnd w:id="233"/>
      <w:bookmarkEnd w:id="234"/>
      <w:bookmarkEnd w:id="235"/>
      <w:bookmarkEnd w:id="236"/>
      <w:bookmarkEnd w:id="237"/>
      <w:bookmarkEnd w:id="238"/>
      <w:bookmarkEnd w:id="239"/>
      <w:bookmarkEnd w:id="240"/>
      <w:bookmarkEnd w:id="241"/>
      <w:bookmarkEnd w:id="242"/>
      <w:bookmarkEnd w:id="243"/>
      <w:bookmarkEnd w:id="244"/>
      <w:bookmarkEnd w:id="245"/>
      <w:r w:rsidR="00416DCB" w:rsidRPr="00881F30">
        <w:rPr>
          <w:color w:val="000000" w:themeColor="text1"/>
        </w:rPr>
        <w:t xml:space="preserve"> y trabajo futuro</w:t>
      </w:r>
      <w:bookmarkEnd w:id="246"/>
      <w:bookmarkEnd w:id="295"/>
    </w:p>
    <w:p w14:paraId="23E8444D" w14:textId="0E9C9A0A" w:rsidR="003C134C" w:rsidRDefault="00AF6388" w:rsidP="00ED4BBF">
      <w:pPr>
        <w:pStyle w:val="Ttulo2"/>
        <w:rPr>
          <w:rFonts w:eastAsia="Times New Roman"/>
          <w:color w:val="000000" w:themeColor="text1"/>
          <w:lang w:eastAsia="es-ES"/>
        </w:rPr>
      </w:pPr>
      <w:bookmarkStart w:id="296" w:name="_Toc100827415"/>
      <w:bookmarkStart w:id="297" w:name="_Toc105754826"/>
      <w:r>
        <w:rPr>
          <w:rFonts w:eastAsia="Times New Roman"/>
          <w:color w:val="000000" w:themeColor="text1"/>
          <w:lang w:eastAsia="es-ES"/>
        </w:rPr>
        <w:t>6</w:t>
      </w:r>
      <w:r w:rsidR="00416DCB" w:rsidRPr="00881F30">
        <w:rPr>
          <w:rFonts w:eastAsia="Times New Roman"/>
          <w:color w:val="000000" w:themeColor="text1"/>
          <w:lang w:eastAsia="es-ES"/>
        </w:rPr>
        <w:t>.1. Conclusiones</w:t>
      </w:r>
      <w:bookmarkEnd w:id="296"/>
      <w:bookmarkEnd w:id="297"/>
    </w:p>
    <w:p w14:paraId="31B6A47F" w14:textId="5C209F92" w:rsidR="002273D2" w:rsidRDefault="002273D2" w:rsidP="002273D2">
      <w:pPr>
        <w:pStyle w:val="Prrafodelista"/>
        <w:numPr>
          <w:ilvl w:val="0"/>
          <w:numId w:val="12"/>
        </w:numPr>
        <w:spacing w:line="360" w:lineRule="auto"/>
        <w:jc w:val="both"/>
        <w:rPr>
          <w:lang w:eastAsia="es-ES"/>
        </w:rPr>
      </w:pPr>
      <w:r>
        <w:rPr>
          <w:lang w:eastAsia="es-ES"/>
        </w:rPr>
        <w:t xml:space="preserve">Desde la aparición de las tecnologías </w:t>
      </w:r>
      <w:r w:rsidRPr="002273D2">
        <w:rPr>
          <w:i/>
          <w:lang w:eastAsia="es-ES"/>
        </w:rPr>
        <w:t>Big Data</w:t>
      </w:r>
      <w:r>
        <w:rPr>
          <w:i/>
          <w:lang w:eastAsia="es-ES"/>
        </w:rPr>
        <w:t>,</w:t>
      </w:r>
      <w:r>
        <w:rPr>
          <w:b/>
          <w:i/>
          <w:lang w:eastAsia="es-ES"/>
        </w:rPr>
        <w:t xml:space="preserve"> </w:t>
      </w:r>
      <w:r>
        <w:rPr>
          <w:lang w:eastAsia="es-ES"/>
        </w:rPr>
        <w:t xml:space="preserve">la implementación de soluciones basadas en datos resultan más sencillas gracias a características como escalabilidad horizontal, </w:t>
      </w:r>
      <w:r w:rsidR="00F00D73">
        <w:rPr>
          <w:lang w:eastAsia="es-ES"/>
        </w:rPr>
        <w:t>soporte</w:t>
      </w:r>
    </w:p>
    <w:p w14:paraId="1B4C4D67" w14:textId="46595647" w:rsidR="005173B6" w:rsidRDefault="005173B6" w:rsidP="002273D2">
      <w:pPr>
        <w:pStyle w:val="Prrafodelista"/>
        <w:numPr>
          <w:ilvl w:val="0"/>
          <w:numId w:val="12"/>
        </w:numPr>
        <w:spacing w:line="360" w:lineRule="auto"/>
        <w:jc w:val="both"/>
        <w:rPr>
          <w:lang w:eastAsia="es-ES"/>
        </w:rPr>
      </w:pPr>
      <w:r>
        <w:rPr>
          <w:lang w:eastAsia="es-ES"/>
        </w:rPr>
        <w:t>A pesar de concluir con éxito la implementación del TFM, se constató que la integración de las herramientas Spark y ElasticSearch es posible hasta la versión de Spark 2.4.X</w:t>
      </w:r>
      <w:r w:rsidR="00961279">
        <w:rPr>
          <w:lang w:eastAsia="es-ES"/>
        </w:rPr>
        <w:t xml:space="preserve"> que soporta JDK 8;</w:t>
      </w:r>
      <w:r>
        <w:rPr>
          <w:lang w:eastAsia="es-ES"/>
        </w:rPr>
        <w:t xml:space="preserve"> </w:t>
      </w:r>
      <w:r w:rsidR="00961279">
        <w:rPr>
          <w:lang w:eastAsia="es-ES"/>
        </w:rPr>
        <w:t xml:space="preserve">lo que sería una limitante en caso de querer emplear nuevas funcionalidades y mejoras disponibles en versiones de Spark más recientes (3.X) como la nueva interfaz de monitoreo de Spark </w:t>
      </w:r>
      <w:r w:rsidR="00A44074">
        <w:rPr>
          <w:lang w:eastAsia="es-ES"/>
        </w:rPr>
        <w:t>Streaming o</w:t>
      </w:r>
      <w:r w:rsidR="00961279">
        <w:rPr>
          <w:lang w:eastAsia="es-ES"/>
        </w:rPr>
        <w:t xml:space="preserve"> un Spark SQL más cercano a ANSI SQL.</w:t>
      </w:r>
    </w:p>
    <w:p w14:paraId="31D4AA6D" w14:textId="341BEF01" w:rsidR="002273D2" w:rsidRDefault="002273D2" w:rsidP="002273D2">
      <w:pPr>
        <w:pStyle w:val="Prrafodelista"/>
        <w:numPr>
          <w:ilvl w:val="0"/>
          <w:numId w:val="12"/>
        </w:numPr>
        <w:spacing w:line="360" w:lineRule="auto"/>
        <w:jc w:val="both"/>
        <w:rPr>
          <w:lang w:eastAsia="es-ES"/>
        </w:rPr>
      </w:pPr>
      <w:r>
        <w:rPr>
          <w:lang w:eastAsia="es-ES"/>
        </w:rPr>
        <w:t xml:space="preserve">La lectura de </w:t>
      </w:r>
      <w:r w:rsidRPr="002273D2">
        <w:rPr>
          <w:i/>
          <w:lang w:eastAsia="es-ES"/>
        </w:rPr>
        <w:t>logs</w:t>
      </w:r>
      <w:r>
        <w:rPr>
          <w:i/>
          <w:lang w:eastAsia="es-ES"/>
        </w:rPr>
        <w:t xml:space="preserve"> </w:t>
      </w:r>
      <w:r>
        <w:rPr>
          <w:lang w:eastAsia="es-ES"/>
        </w:rPr>
        <w:t>que registran los errores al ejecutar una herramienta resultan de vital importancia a fin de resolverlos. Como se pudo evidenciar a lo largo de la implementación de este Trabajo Final de Master, la correcta lectura e interpretación de los registros de errores por cada una de las herramientas empleadas, permitió solventar inconvenientes como la incompatibilidad de versiones, agotamiento TCP o incluso la falta de conectividad entre los equipos que conformaron la arquitectura propuesta.</w:t>
      </w:r>
    </w:p>
    <w:p w14:paraId="2EACCE42" w14:textId="293796CC" w:rsidR="002273D2" w:rsidRDefault="00B8163D" w:rsidP="002273D2">
      <w:pPr>
        <w:pStyle w:val="Prrafodelista"/>
        <w:numPr>
          <w:ilvl w:val="0"/>
          <w:numId w:val="12"/>
        </w:numPr>
        <w:spacing w:line="360" w:lineRule="auto"/>
        <w:jc w:val="both"/>
        <w:rPr>
          <w:lang w:eastAsia="es-ES"/>
        </w:rPr>
      </w:pPr>
      <w:r>
        <w:rPr>
          <w:lang w:eastAsia="es-ES"/>
        </w:rPr>
        <w:t>Los algoritmos de clusterización K-Means y Jerárquico Aglomerativo brindaron similares resultados de rendimiento (coeficiente de Silueta) para los datos correspondientes</w:t>
      </w:r>
      <w:r w:rsidR="00B56E23">
        <w:rPr>
          <w:lang w:eastAsia="es-ES"/>
        </w:rPr>
        <w:t xml:space="preserve"> a declaraciones 2020-2021;</w:t>
      </w:r>
      <w:r>
        <w:rPr>
          <w:lang w:eastAsia="es-ES"/>
        </w:rPr>
        <w:t xml:space="preserve"> sin embargo, es importante recordar que esta similitud se da para </w:t>
      </w:r>
      <w:r w:rsidR="00B56E23">
        <w:rPr>
          <w:lang w:eastAsia="es-ES"/>
        </w:rPr>
        <w:t>estos</w:t>
      </w:r>
      <w:r>
        <w:rPr>
          <w:lang w:eastAsia="es-ES"/>
        </w:rPr>
        <w:t xml:space="preserve"> datos en particular. Corresponderá realizar un análisis específico sobre qué algoritmo resulta más idóneo en caso de tener otras fuentes de datos.</w:t>
      </w:r>
    </w:p>
    <w:p w14:paraId="54A0D963" w14:textId="55A5127A" w:rsidR="00B56E23" w:rsidRDefault="00B56E23" w:rsidP="002273D2">
      <w:pPr>
        <w:pStyle w:val="Prrafodelista"/>
        <w:numPr>
          <w:ilvl w:val="0"/>
          <w:numId w:val="12"/>
        </w:numPr>
        <w:spacing w:line="360" w:lineRule="auto"/>
        <w:jc w:val="both"/>
        <w:rPr>
          <w:lang w:eastAsia="es-ES"/>
        </w:rPr>
      </w:pPr>
      <w:r>
        <w:rPr>
          <w:lang w:eastAsia="es-ES"/>
        </w:rPr>
        <w:t>A través de la implementación de los algoritmos de clusterización, se puede concluir que la mayoría de cantones del Ecuador tuvieron una afectación afín debido a la pandemia del COVID-19</w:t>
      </w:r>
      <w:r w:rsidR="00680C95">
        <w:rPr>
          <w:lang w:eastAsia="es-ES"/>
        </w:rPr>
        <w:t xml:space="preserve">, aunque </w:t>
      </w:r>
      <w:r w:rsidR="002A6531">
        <w:rPr>
          <w:lang w:eastAsia="es-ES"/>
        </w:rPr>
        <w:t>es imperativo realizar un análisis basado en la realidad de cada localidad, considerando factores como la población o situación socioeconómica; esto permitirá la toma de mejores decisiones.</w:t>
      </w:r>
    </w:p>
    <w:p w14:paraId="56B6D135" w14:textId="21F5B811" w:rsidR="00F05A1C" w:rsidRPr="00F05A1C" w:rsidRDefault="00F05A1C" w:rsidP="00F05A1C">
      <w:pPr>
        <w:rPr>
          <w:lang w:eastAsia="es-ES"/>
        </w:rPr>
      </w:pPr>
    </w:p>
    <w:p w14:paraId="2090F113" w14:textId="379A738E" w:rsidR="003C134C" w:rsidRDefault="00AF6388">
      <w:pPr>
        <w:pStyle w:val="Ttulo2"/>
        <w:rPr>
          <w:rFonts w:eastAsia="Times New Roman"/>
          <w:color w:val="000000" w:themeColor="text1"/>
          <w:lang w:eastAsia="es-ES"/>
        </w:rPr>
      </w:pPr>
      <w:bookmarkStart w:id="298" w:name="_Toc100827416"/>
      <w:bookmarkStart w:id="299" w:name="_Toc105754827"/>
      <w:r>
        <w:rPr>
          <w:rFonts w:eastAsia="Times New Roman"/>
          <w:color w:val="000000" w:themeColor="text1"/>
          <w:lang w:eastAsia="es-ES"/>
        </w:rPr>
        <w:lastRenderedPageBreak/>
        <w:t>6</w:t>
      </w:r>
      <w:r w:rsidR="00416DCB" w:rsidRPr="00881F30">
        <w:rPr>
          <w:rFonts w:eastAsia="Times New Roman"/>
          <w:color w:val="000000" w:themeColor="text1"/>
          <w:lang w:eastAsia="es-ES"/>
        </w:rPr>
        <w:t>.2. Líneas de trabajo futuro</w:t>
      </w:r>
      <w:bookmarkEnd w:id="298"/>
      <w:bookmarkEnd w:id="299"/>
    </w:p>
    <w:p w14:paraId="3B4FE607" w14:textId="1B876224" w:rsidR="00B8163D" w:rsidRDefault="00045A33" w:rsidP="00680C95">
      <w:pPr>
        <w:pStyle w:val="Prrafodelista"/>
        <w:numPr>
          <w:ilvl w:val="0"/>
          <w:numId w:val="45"/>
        </w:numPr>
        <w:spacing w:line="360" w:lineRule="auto"/>
        <w:jc w:val="both"/>
        <w:rPr>
          <w:lang w:eastAsia="es-ES"/>
        </w:rPr>
      </w:pPr>
      <w:r>
        <w:rPr>
          <w:lang w:eastAsia="es-ES"/>
        </w:rPr>
        <w:t>Para la implementación del TFM se utilizó dos computadores locales que tenían instaladas varias herramientas para la captura y procesamiento de</w:t>
      </w:r>
      <w:r w:rsidR="00680C95">
        <w:rPr>
          <w:lang w:eastAsia="es-ES"/>
        </w:rPr>
        <w:t xml:space="preserve"> la información</w:t>
      </w:r>
      <w:r>
        <w:rPr>
          <w:lang w:eastAsia="es-ES"/>
        </w:rPr>
        <w:t xml:space="preserve"> de declaraciones, </w:t>
      </w:r>
      <w:r w:rsidR="00707AD7">
        <w:rPr>
          <w:lang w:eastAsia="es-ES"/>
        </w:rPr>
        <w:t>ocasionando</w:t>
      </w:r>
      <w:r w:rsidR="00680C95">
        <w:rPr>
          <w:lang w:eastAsia="es-ES"/>
        </w:rPr>
        <w:t xml:space="preserve"> que los recursos de</w:t>
      </w:r>
      <w:r w:rsidR="00680C95" w:rsidRPr="00680C95">
        <w:rPr>
          <w:i/>
          <w:lang w:eastAsia="es-ES"/>
        </w:rPr>
        <w:t xml:space="preserve"> hardware </w:t>
      </w:r>
      <w:r w:rsidR="00680C95">
        <w:rPr>
          <w:lang w:eastAsia="es-ES"/>
        </w:rPr>
        <w:t>de cada equipo se vean limitados al tener que ser compartidos entre varios aplicativos. Es por ello que s</w:t>
      </w:r>
      <w:r>
        <w:rPr>
          <w:lang w:eastAsia="es-ES"/>
        </w:rPr>
        <w:t>e presenta como una línea a trabajo futuro el uso de varios equ</w:t>
      </w:r>
      <w:r w:rsidR="00680C95">
        <w:rPr>
          <w:lang w:eastAsia="es-ES"/>
        </w:rPr>
        <w:t>ipos computacionales (</w:t>
      </w:r>
      <w:r w:rsidR="00680C95" w:rsidRPr="00680C95">
        <w:rPr>
          <w:i/>
          <w:lang w:eastAsia="es-ES"/>
        </w:rPr>
        <w:t>clustering</w:t>
      </w:r>
      <w:r w:rsidR="00680C95">
        <w:rPr>
          <w:lang w:eastAsia="es-ES"/>
        </w:rPr>
        <w:t>) que cuenten con herramientas dedicadas por cada computador, así como la replicación y particionamiento de los datos generados en varios equipos.</w:t>
      </w:r>
    </w:p>
    <w:p w14:paraId="5F2452FB" w14:textId="360E8BF8" w:rsidR="00680C95" w:rsidRDefault="00CC391B" w:rsidP="00680C95">
      <w:pPr>
        <w:pStyle w:val="Prrafodelista"/>
        <w:numPr>
          <w:ilvl w:val="0"/>
          <w:numId w:val="45"/>
        </w:numPr>
        <w:spacing w:line="360" w:lineRule="auto"/>
        <w:jc w:val="both"/>
        <w:rPr>
          <w:lang w:eastAsia="es-ES"/>
        </w:rPr>
      </w:pPr>
      <w:r>
        <w:rPr>
          <w:lang w:eastAsia="es-ES"/>
        </w:rPr>
        <w:t xml:space="preserve">Se plantea como un posible trabajo a futuro, la implementación del presente TFM con tecnologías </w:t>
      </w:r>
      <w:r w:rsidRPr="00CC391B">
        <w:rPr>
          <w:i/>
          <w:lang w:eastAsia="es-ES"/>
        </w:rPr>
        <w:t>cloud</w:t>
      </w:r>
      <w:r w:rsidR="00AB3C41">
        <w:rPr>
          <w:i/>
          <w:lang w:eastAsia="es-ES"/>
        </w:rPr>
        <w:t>.</w:t>
      </w:r>
      <w:r>
        <w:rPr>
          <w:i/>
          <w:lang w:eastAsia="es-ES"/>
        </w:rPr>
        <w:t xml:space="preserve"> </w:t>
      </w:r>
      <w:r w:rsidR="00AB3C41">
        <w:rPr>
          <w:lang w:eastAsia="es-ES"/>
        </w:rPr>
        <w:t>E</w:t>
      </w:r>
      <w:r>
        <w:rPr>
          <w:lang w:eastAsia="es-ES"/>
        </w:rPr>
        <w:t>s de sobra conocido que plataformas como Amazon AWS o Azure cuentan con herramientas que facilitan una rápida integración entre ellas</w:t>
      </w:r>
      <w:r w:rsidR="005173B6">
        <w:rPr>
          <w:lang w:eastAsia="es-ES"/>
        </w:rPr>
        <w:t xml:space="preserve"> y escalabilidad</w:t>
      </w:r>
      <w:r w:rsidR="00316837">
        <w:rPr>
          <w:lang w:eastAsia="es-ES"/>
        </w:rPr>
        <w:t xml:space="preserve"> horizontal a través de la incorporación de nuevos nodos</w:t>
      </w:r>
      <w:r w:rsidR="00AB3C41">
        <w:rPr>
          <w:lang w:eastAsia="es-ES"/>
        </w:rPr>
        <w:t>, esto daría paso a focalizarse únicamente en el desarrollo de la solución (código) en lugar de las tareas relativas a infraestructura y configuración de herramientas.</w:t>
      </w:r>
    </w:p>
    <w:p w14:paraId="3DA18EF6" w14:textId="1CDABA65" w:rsidR="00316837" w:rsidRPr="00B8163D" w:rsidRDefault="00316837" w:rsidP="00680C95">
      <w:pPr>
        <w:pStyle w:val="Prrafodelista"/>
        <w:numPr>
          <w:ilvl w:val="0"/>
          <w:numId w:val="45"/>
        </w:numPr>
        <w:spacing w:line="360" w:lineRule="auto"/>
        <w:jc w:val="both"/>
        <w:rPr>
          <w:lang w:eastAsia="es-ES"/>
        </w:rPr>
      </w:pPr>
      <w:r>
        <w:rPr>
          <w:lang w:eastAsia="es-ES"/>
        </w:rPr>
        <w:t xml:space="preserve">Los datos generados de declaraciones 2022 fueron de tipo randómico, lo que imposibilita realizar un análisis profundo de esta información. </w:t>
      </w:r>
      <w:r w:rsidR="00A44074">
        <w:rPr>
          <w:lang w:eastAsia="es-ES"/>
        </w:rPr>
        <w:t xml:space="preserve">Se </w:t>
      </w:r>
      <w:r>
        <w:rPr>
          <w:lang w:eastAsia="es-ES"/>
        </w:rPr>
        <w:t xml:space="preserve">abre la posibilidad de implementar un piloto que capture datos reales de declaraciones en </w:t>
      </w:r>
      <w:r w:rsidRPr="00316837">
        <w:rPr>
          <w:i/>
          <w:lang w:eastAsia="es-ES"/>
        </w:rPr>
        <w:t>streaming</w:t>
      </w:r>
      <w:r>
        <w:rPr>
          <w:i/>
          <w:lang w:eastAsia="es-ES"/>
        </w:rPr>
        <w:t xml:space="preserve">, </w:t>
      </w:r>
      <w:r>
        <w:rPr>
          <w:lang w:eastAsia="es-ES"/>
        </w:rPr>
        <w:t>así como la construcción de modelos de</w:t>
      </w:r>
      <w:r w:rsidRPr="00316837">
        <w:rPr>
          <w:i/>
          <w:lang w:eastAsia="es-ES"/>
        </w:rPr>
        <w:t xml:space="preserve"> Machine Learrning</w:t>
      </w:r>
      <w:r>
        <w:rPr>
          <w:i/>
          <w:lang w:eastAsia="es-ES"/>
        </w:rPr>
        <w:t xml:space="preserve"> </w:t>
      </w:r>
      <w:r>
        <w:rPr>
          <w:lang w:eastAsia="es-ES"/>
        </w:rPr>
        <w:t>para la detección de patrones o tendencias en tiempo real.</w:t>
      </w:r>
    </w:p>
    <w:p w14:paraId="737D3B18" w14:textId="77777777" w:rsidR="003C134C" w:rsidRPr="00881F30" w:rsidRDefault="00416DCB">
      <w:pPr>
        <w:tabs>
          <w:tab w:val="right" w:pos="9498"/>
        </w:tabs>
        <w:spacing w:after="0"/>
        <w:rPr>
          <w:rFonts w:eastAsia="Times New Roman" w:cs="Arial"/>
          <w:color w:val="000000" w:themeColor="text1"/>
          <w:lang w:eastAsia="es-ES"/>
        </w:rPr>
      </w:pPr>
      <w:r w:rsidRPr="00881F30">
        <w:rPr>
          <w:color w:val="000000" w:themeColor="text1"/>
        </w:rPr>
        <w:br w:type="page"/>
      </w:r>
    </w:p>
    <w:p w14:paraId="2650F5B7" w14:textId="5233FA0B" w:rsidR="003C134C" w:rsidRPr="00881F30" w:rsidRDefault="00AF6388">
      <w:pPr>
        <w:pStyle w:val="Ttulo1"/>
        <w:rPr>
          <w:color w:val="000000" w:themeColor="text1"/>
        </w:rPr>
      </w:pPr>
      <w:bookmarkStart w:id="300" w:name="_Toc441233913"/>
      <w:bookmarkStart w:id="301" w:name="_Toc441233914"/>
      <w:bookmarkStart w:id="302" w:name="_Toc437557505"/>
      <w:bookmarkStart w:id="303" w:name="_Toc432240311"/>
      <w:bookmarkStart w:id="304" w:name="_Toc432504700"/>
      <w:bookmarkStart w:id="305" w:name="_Toc435459319"/>
      <w:bookmarkStart w:id="306" w:name="_Toc435460093"/>
      <w:bookmarkStart w:id="307" w:name="_Toc435460326"/>
      <w:bookmarkStart w:id="308" w:name="_Toc435460391"/>
      <w:bookmarkStart w:id="309" w:name="_Toc435460655"/>
      <w:bookmarkStart w:id="310" w:name="_Toc435460774"/>
      <w:bookmarkStart w:id="311" w:name="_Toc435462181"/>
      <w:bookmarkStart w:id="312" w:name="_Toc439969759"/>
      <w:bookmarkStart w:id="313" w:name="_Toc439968624"/>
      <w:bookmarkStart w:id="314" w:name="_Toc100827417"/>
      <w:bookmarkStart w:id="315" w:name="_Toc105754828"/>
      <w:bookmarkEnd w:id="300"/>
      <w:r>
        <w:rPr>
          <w:color w:val="000000" w:themeColor="text1"/>
        </w:rPr>
        <w:lastRenderedPageBreak/>
        <w:t>7</w:t>
      </w:r>
      <w:r w:rsidR="00416DCB" w:rsidRPr="00881F30">
        <w:rPr>
          <w:color w:val="000000" w:themeColor="text1"/>
        </w:rPr>
        <w:t xml:space="preserve">. </w:t>
      </w:r>
      <w:bookmarkEnd w:id="301"/>
      <w:bookmarkEnd w:id="302"/>
      <w:bookmarkEnd w:id="303"/>
      <w:bookmarkEnd w:id="304"/>
      <w:bookmarkEnd w:id="305"/>
      <w:bookmarkEnd w:id="306"/>
      <w:bookmarkEnd w:id="307"/>
      <w:bookmarkEnd w:id="308"/>
      <w:bookmarkEnd w:id="309"/>
      <w:bookmarkEnd w:id="310"/>
      <w:bookmarkEnd w:id="311"/>
      <w:bookmarkEnd w:id="312"/>
      <w:bookmarkEnd w:id="313"/>
      <w:r w:rsidR="00416DCB" w:rsidRPr="00881F30">
        <w:rPr>
          <w:color w:val="000000" w:themeColor="text1"/>
        </w:rPr>
        <w:t>Bibliografía</w:t>
      </w:r>
      <w:bookmarkEnd w:id="314"/>
      <w:bookmarkEnd w:id="315"/>
    </w:p>
    <w:sdt>
      <w:sdtPr>
        <w:rPr>
          <w:rFonts w:cstheme="minorBidi"/>
          <w:color w:val="000000" w:themeColor="text1"/>
          <w:lang w:val="es-ES_tradnl"/>
        </w:rPr>
        <w:id w:val="1159313856"/>
        <w:docPartObj>
          <w:docPartGallery w:val="Bibliographies"/>
          <w:docPartUnique/>
        </w:docPartObj>
      </w:sdtPr>
      <w:sdtEndPr>
        <w:rPr>
          <w:lang w:val="es-EC"/>
        </w:rPr>
      </w:sdtEndPr>
      <w:sdtContent>
        <w:p w14:paraId="0AEF39D6" w14:textId="77777777" w:rsidR="003C134C" w:rsidRPr="00881F30" w:rsidRDefault="003C134C">
          <w:pPr>
            <w:pStyle w:val="Bibliografa"/>
            <w:rPr>
              <w:color w:val="000000" w:themeColor="text1"/>
            </w:rPr>
          </w:pPr>
        </w:p>
        <w:p w14:paraId="07C3D10B" w14:textId="77777777" w:rsidR="00733AE4" w:rsidRDefault="00416DCB" w:rsidP="00733AE4">
          <w:pPr>
            <w:pStyle w:val="Bibliografa"/>
            <w:ind w:left="720" w:hanging="720"/>
            <w:rPr>
              <w:noProof/>
              <w:sz w:val="24"/>
              <w:szCs w:val="24"/>
            </w:rPr>
          </w:pPr>
          <w:r w:rsidRPr="00881F30">
            <w:rPr>
              <w:color w:val="000000" w:themeColor="text1"/>
            </w:rPr>
            <w:fldChar w:fldCharType="begin"/>
          </w:r>
          <w:r w:rsidRPr="00881F30">
            <w:rPr>
              <w:color w:val="000000" w:themeColor="text1"/>
            </w:rPr>
            <w:instrText>BIBLIOGRAPHY</w:instrText>
          </w:r>
          <w:r w:rsidRPr="00881F30">
            <w:rPr>
              <w:color w:val="000000" w:themeColor="text1"/>
            </w:rPr>
            <w:fldChar w:fldCharType="separate"/>
          </w:r>
          <w:r w:rsidR="00733AE4">
            <w:rPr>
              <w:noProof/>
            </w:rPr>
            <w:t xml:space="preserve">Waehner, K. (25 de Febrero de 2022). </w:t>
          </w:r>
          <w:r w:rsidR="00733AE4">
            <w:rPr>
              <w:i/>
              <w:iCs/>
              <w:noProof/>
            </w:rPr>
            <w:t>Kai Waehner</w:t>
          </w:r>
          <w:r w:rsidR="00733AE4">
            <w:rPr>
              <w:noProof/>
            </w:rPr>
            <w:t>. Obtenido de https://www.kai-waehner.de/blog/tag/real-time/</w:t>
          </w:r>
        </w:p>
        <w:p w14:paraId="7E374A84" w14:textId="77777777" w:rsidR="00733AE4" w:rsidRDefault="00733AE4" w:rsidP="00733AE4">
          <w:pPr>
            <w:pStyle w:val="Bibliografa"/>
            <w:ind w:left="720" w:hanging="720"/>
            <w:rPr>
              <w:noProof/>
            </w:rPr>
          </w:pPr>
          <w:r>
            <w:rPr>
              <w:noProof/>
            </w:rPr>
            <w:t xml:space="preserve">Alvarez, J. (9 de Septiembre de 2018). </w:t>
          </w:r>
          <w:r>
            <w:rPr>
              <w:i/>
              <w:iCs/>
              <w:noProof/>
            </w:rPr>
            <w:t>Blog de José Mariano Alvarez</w:t>
          </w:r>
          <w:r>
            <w:rPr>
              <w:noProof/>
            </w:rPr>
            <w:t>. Obtenido de http://blog.josemarianoalvarez.com/2018/09/09/instalar-apache-spark-en-windows-10/</w:t>
          </w:r>
        </w:p>
        <w:p w14:paraId="2A329AA6" w14:textId="77777777" w:rsidR="00733AE4" w:rsidRDefault="00733AE4" w:rsidP="00733AE4">
          <w:pPr>
            <w:pStyle w:val="Bibliografa"/>
            <w:ind w:left="720" w:hanging="720"/>
            <w:rPr>
              <w:noProof/>
            </w:rPr>
          </w:pPr>
          <w:r>
            <w:rPr>
              <w:noProof/>
            </w:rPr>
            <w:t xml:space="preserve">Apache Spark. (s.f.). </w:t>
          </w:r>
          <w:r>
            <w:rPr>
              <w:i/>
              <w:iCs/>
              <w:noProof/>
            </w:rPr>
            <w:t>Spark</w:t>
          </w:r>
          <w:r>
            <w:rPr>
              <w:noProof/>
            </w:rPr>
            <w:t>. Obtenido de https://spark.apache.org/docs/latest/structured-streaming-programming-guide.html</w:t>
          </w:r>
        </w:p>
        <w:p w14:paraId="72638CF9" w14:textId="77777777" w:rsidR="00733AE4" w:rsidRDefault="00733AE4" w:rsidP="00733AE4">
          <w:pPr>
            <w:pStyle w:val="Bibliografa"/>
            <w:ind w:left="720" w:hanging="720"/>
            <w:rPr>
              <w:noProof/>
            </w:rPr>
          </w:pPr>
          <w:r>
            <w:rPr>
              <w:noProof/>
            </w:rPr>
            <w:t xml:space="preserve">Banco Central del Ecuador. (30 de Noviembre de 2021). </w:t>
          </w:r>
          <w:r>
            <w:rPr>
              <w:i/>
              <w:iCs/>
              <w:noProof/>
            </w:rPr>
            <w:t>https://www.bce.fin.ec/</w:t>
          </w:r>
          <w:r>
            <w:rPr>
              <w:noProof/>
            </w:rPr>
            <w:t>. Obtenido de https://www.bce.fin.ec/index.php/boletines-de-prensa-archivo/item/1458-el-banco-central-actualiza-al-alza-su-prevision-de-crecimiento-para-2021-a-3-55</w:t>
          </w:r>
        </w:p>
        <w:p w14:paraId="70240EE9" w14:textId="77777777" w:rsidR="00733AE4" w:rsidRDefault="00733AE4" w:rsidP="00733AE4">
          <w:pPr>
            <w:pStyle w:val="Bibliografa"/>
            <w:ind w:left="720" w:hanging="720"/>
            <w:rPr>
              <w:noProof/>
            </w:rPr>
          </w:pPr>
          <w:r>
            <w:rPr>
              <w:noProof/>
            </w:rPr>
            <w:t xml:space="preserve">Bennett, E. (17 de Agosto de 2021). </w:t>
          </w:r>
          <w:r>
            <w:rPr>
              <w:i/>
              <w:iCs/>
              <w:noProof/>
            </w:rPr>
            <w:t>Logit</w:t>
          </w:r>
          <w:r>
            <w:rPr>
              <w:noProof/>
            </w:rPr>
            <w:t>. Obtenido de https://logit.io/blog/post/the-top-elasticsearch-use-cases</w:t>
          </w:r>
        </w:p>
        <w:p w14:paraId="325CF48F" w14:textId="77777777" w:rsidR="00733AE4" w:rsidRDefault="00733AE4" w:rsidP="00733AE4">
          <w:pPr>
            <w:pStyle w:val="Bibliografa"/>
            <w:ind w:left="720" w:hanging="720"/>
            <w:rPr>
              <w:noProof/>
            </w:rPr>
          </w:pPr>
          <w:r>
            <w:rPr>
              <w:noProof/>
            </w:rPr>
            <w:t>Burnay, C., Dargam, F., &amp; Zarate, P. (2019). Special issue: Data visualization for decision</w:t>
          </w:r>
          <w:r>
            <w:rPr>
              <w:noProof/>
            </w:rPr>
            <w:noBreakHyphen/>
            <w:t xml:space="preserve">making:. </w:t>
          </w:r>
          <w:r>
            <w:rPr>
              <w:i/>
              <w:iCs/>
              <w:noProof/>
            </w:rPr>
            <w:t>Springer Nature</w:t>
          </w:r>
          <w:r>
            <w:rPr>
              <w:noProof/>
            </w:rPr>
            <w:t>.</w:t>
          </w:r>
        </w:p>
        <w:p w14:paraId="331EEBCA" w14:textId="77777777" w:rsidR="00733AE4" w:rsidRDefault="00733AE4" w:rsidP="00733AE4">
          <w:pPr>
            <w:pStyle w:val="Bibliografa"/>
            <w:ind w:left="720" w:hanging="720"/>
            <w:rPr>
              <w:noProof/>
            </w:rPr>
          </w:pPr>
          <w:r>
            <w:rPr>
              <w:noProof/>
            </w:rPr>
            <w:t xml:space="preserve">Castro, A., &amp; Gonzalez, J. (2012). Utilidad y funcionamiento de las bases de datos NoSQL. </w:t>
          </w:r>
          <w:r>
            <w:rPr>
              <w:i/>
              <w:iCs/>
              <w:noProof/>
            </w:rPr>
            <w:t>Red de Revistas Científicas de América Latina, el Caribe, España y Portugal</w:t>
          </w:r>
          <w:r>
            <w:rPr>
              <w:noProof/>
            </w:rPr>
            <w:t>.</w:t>
          </w:r>
        </w:p>
        <w:p w14:paraId="4448760E" w14:textId="77777777" w:rsidR="00733AE4" w:rsidRDefault="00733AE4" w:rsidP="00733AE4">
          <w:pPr>
            <w:pStyle w:val="Bibliografa"/>
            <w:ind w:left="720" w:hanging="720"/>
            <w:rPr>
              <w:noProof/>
            </w:rPr>
          </w:pPr>
          <w:r>
            <w:rPr>
              <w:noProof/>
            </w:rPr>
            <w:t xml:space="preserve">EDUCBA. (s.f.). </w:t>
          </w:r>
          <w:r>
            <w:rPr>
              <w:i/>
              <w:iCs/>
              <w:noProof/>
            </w:rPr>
            <w:t>EDUCBA</w:t>
          </w:r>
          <w:r>
            <w:rPr>
              <w:noProof/>
            </w:rPr>
            <w:t>. Obtenido de https://www.educba.com/</w:t>
          </w:r>
        </w:p>
        <w:p w14:paraId="2AE5D07A" w14:textId="77777777" w:rsidR="00733AE4" w:rsidRDefault="00733AE4" w:rsidP="00733AE4">
          <w:pPr>
            <w:pStyle w:val="Bibliografa"/>
            <w:ind w:left="720" w:hanging="720"/>
            <w:rPr>
              <w:noProof/>
            </w:rPr>
          </w:pPr>
          <w:r>
            <w:rPr>
              <w:noProof/>
            </w:rPr>
            <w:t xml:space="preserve">Elastic. (s.f.). </w:t>
          </w:r>
          <w:r>
            <w:rPr>
              <w:i/>
              <w:iCs/>
              <w:noProof/>
            </w:rPr>
            <w:t>Elastic</w:t>
          </w:r>
          <w:r>
            <w:rPr>
              <w:noProof/>
            </w:rPr>
            <w:t>. Obtenido de https://www.elastic.co/es/what-is/elk-stack</w:t>
          </w:r>
        </w:p>
        <w:p w14:paraId="4D7BA68C" w14:textId="77777777" w:rsidR="00733AE4" w:rsidRDefault="00733AE4" w:rsidP="00733AE4">
          <w:pPr>
            <w:pStyle w:val="Bibliografa"/>
            <w:ind w:left="720" w:hanging="720"/>
            <w:rPr>
              <w:noProof/>
            </w:rPr>
          </w:pPr>
          <w:r>
            <w:rPr>
              <w:noProof/>
            </w:rPr>
            <w:t>Enlyft. (s.f.). Obtenido de https://enlyft.com/tech/products/kibana</w:t>
          </w:r>
        </w:p>
        <w:p w14:paraId="1BB1149D" w14:textId="77777777" w:rsidR="00733AE4" w:rsidRDefault="00733AE4" w:rsidP="00733AE4">
          <w:pPr>
            <w:pStyle w:val="Bibliografa"/>
            <w:ind w:left="720" w:hanging="720"/>
            <w:rPr>
              <w:noProof/>
            </w:rPr>
          </w:pPr>
          <w:r>
            <w:rPr>
              <w:noProof/>
            </w:rPr>
            <w:t xml:space="preserve">Feick, M., Kleer, N., &amp; Kohn, M. (2018). Fundamentals of Real-Time Data Processing Architectures. </w:t>
          </w:r>
          <w:r>
            <w:rPr>
              <w:i/>
              <w:iCs/>
              <w:noProof/>
            </w:rPr>
            <w:t>Lecture Notes in Informatics (LNI)</w:t>
          </w:r>
          <w:r>
            <w:rPr>
              <w:noProof/>
            </w:rPr>
            <w:t>.</w:t>
          </w:r>
        </w:p>
        <w:p w14:paraId="73709702" w14:textId="77777777" w:rsidR="00733AE4" w:rsidRDefault="00733AE4" w:rsidP="00733AE4">
          <w:pPr>
            <w:pStyle w:val="Bibliografa"/>
            <w:ind w:left="720" w:hanging="720"/>
            <w:rPr>
              <w:noProof/>
            </w:rPr>
          </w:pPr>
          <w:r>
            <w:rPr>
              <w:noProof/>
            </w:rPr>
            <w:t xml:space="preserve">Fu, Y., &amp; Chen, M. (20 de Diciembre de 2020). </w:t>
          </w:r>
          <w:r>
            <w:rPr>
              <w:i/>
              <w:iCs/>
              <w:noProof/>
            </w:rPr>
            <w:t>Uber Engineering</w:t>
          </w:r>
          <w:r>
            <w:rPr>
              <w:noProof/>
            </w:rPr>
            <w:t>. Obtenido de https://eng.uber.com/kafka/</w:t>
          </w:r>
        </w:p>
        <w:p w14:paraId="415E2EF9" w14:textId="77777777" w:rsidR="00733AE4" w:rsidRDefault="00733AE4" w:rsidP="00733AE4">
          <w:pPr>
            <w:pStyle w:val="Bibliografa"/>
            <w:ind w:left="720" w:hanging="720"/>
            <w:rPr>
              <w:noProof/>
            </w:rPr>
          </w:pPr>
          <w:r>
            <w:rPr>
              <w:noProof/>
            </w:rPr>
            <w:t xml:space="preserve">Gupta, T. (06 de Diciembre de 2020). </w:t>
          </w:r>
          <w:r>
            <w:rPr>
              <w:i/>
              <w:iCs/>
              <w:noProof/>
            </w:rPr>
            <w:t>medium</w:t>
          </w:r>
          <w:r>
            <w:rPr>
              <w:noProof/>
            </w:rPr>
            <w:t>. Obtenido de https://medium.com/analytics-vidhya/fastest-way-to-install-geopandas-in-jupyter-notebook-on-windows-8f734e11fa2b</w:t>
          </w:r>
        </w:p>
        <w:p w14:paraId="553CDB0D" w14:textId="77777777" w:rsidR="00733AE4" w:rsidRDefault="00733AE4" w:rsidP="00733AE4">
          <w:pPr>
            <w:pStyle w:val="Bibliografa"/>
            <w:ind w:left="720" w:hanging="720"/>
            <w:rPr>
              <w:noProof/>
            </w:rPr>
          </w:pPr>
          <w:r>
            <w:rPr>
              <w:noProof/>
            </w:rPr>
            <w:lastRenderedPageBreak/>
            <w:t xml:space="preserve">Hasani, Z. e. (2014). Lambda architecture for real time big data analytic. </w:t>
          </w:r>
          <w:r>
            <w:rPr>
              <w:i/>
              <w:iCs/>
              <w:noProof/>
            </w:rPr>
            <w:t>ICT Innovations</w:t>
          </w:r>
          <w:r>
            <w:rPr>
              <w:noProof/>
            </w:rPr>
            <w:t>.</w:t>
          </w:r>
        </w:p>
        <w:p w14:paraId="1AAC5E56" w14:textId="77777777" w:rsidR="00733AE4" w:rsidRDefault="00733AE4" w:rsidP="00733AE4">
          <w:pPr>
            <w:pStyle w:val="Bibliografa"/>
            <w:ind w:left="720" w:hanging="720"/>
            <w:rPr>
              <w:noProof/>
            </w:rPr>
          </w:pPr>
          <w:r>
            <w:rPr>
              <w:noProof/>
            </w:rPr>
            <w:t xml:space="preserve">Intellipaat. (17 de Octubre de 2020). </w:t>
          </w:r>
          <w:r>
            <w:rPr>
              <w:i/>
              <w:iCs/>
              <w:noProof/>
            </w:rPr>
            <w:t>Intellipaat</w:t>
          </w:r>
          <w:r>
            <w:rPr>
              <w:noProof/>
            </w:rPr>
            <w:t>. Obtenido de https://intellipaat.com/blog/a-brief-introduction-to-principal-component-analysis/</w:t>
          </w:r>
        </w:p>
        <w:p w14:paraId="61ABD033" w14:textId="77777777" w:rsidR="00733AE4" w:rsidRDefault="00733AE4" w:rsidP="00733AE4">
          <w:pPr>
            <w:pStyle w:val="Bibliografa"/>
            <w:ind w:left="720" w:hanging="720"/>
            <w:rPr>
              <w:noProof/>
            </w:rPr>
          </w:pPr>
          <w:r>
            <w:rPr>
              <w:noProof/>
            </w:rPr>
            <w:t xml:space="preserve">Kaloyanova, E. (12 de Diciembre de 2019). </w:t>
          </w:r>
          <w:r>
            <w:rPr>
              <w:i/>
              <w:iCs/>
              <w:noProof/>
            </w:rPr>
            <w:t>365datascience</w:t>
          </w:r>
          <w:r>
            <w:rPr>
              <w:noProof/>
            </w:rPr>
            <w:t>. Obtenido de https://365datascience.com/tutorials/python-tutorials/principal-components-analysis/</w:t>
          </w:r>
        </w:p>
        <w:p w14:paraId="175F0EE5" w14:textId="77777777" w:rsidR="00733AE4" w:rsidRDefault="00733AE4" w:rsidP="00733AE4">
          <w:pPr>
            <w:pStyle w:val="Bibliografa"/>
            <w:ind w:left="720" w:hanging="720"/>
            <w:rPr>
              <w:noProof/>
            </w:rPr>
          </w:pPr>
          <w:r>
            <w:rPr>
              <w:noProof/>
            </w:rPr>
            <w:t xml:space="preserve">Kaloyanova, E. (10 de Marzo de 2020). </w:t>
          </w:r>
          <w:r>
            <w:rPr>
              <w:i/>
              <w:iCs/>
              <w:noProof/>
            </w:rPr>
            <w:t>365DataScience</w:t>
          </w:r>
          <w:r>
            <w:rPr>
              <w:noProof/>
            </w:rPr>
            <w:t>. Obtenido de https://365datascience.com/tutorials/python-tutorials/pca-k-means/</w:t>
          </w:r>
        </w:p>
        <w:p w14:paraId="34CB1CEA" w14:textId="77777777" w:rsidR="00733AE4" w:rsidRDefault="00733AE4" w:rsidP="00733AE4">
          <w:pPr>
            <w:pStyle w:val="Bibliografa"/>
            <w:ind w:left="720" w:hanging="720"/>
            <w:rPr>
              <w:noProof/>
            </w:rPr>
          </w:pPr>
          <w:r>
            <w:rPr>
              <w:noProof/>
            </w:rPr>
            <w:t xml:space="preserve">Li, K., Tiwari, A., Alcock, J., &amp; Bermell-Garcia, P. (2016). Categorisation of visualization methods to support the design of Human-Computer Interaction Systems. . </w:t>
          </w:r>
          <w:r>
            <w:rPr>
              <w:i/>
              <w:iCs/>
              <w:noProof/>
            </w:rPr>
            <w:t>Applied Ergonomics</w:t>
          </w:r>
          <w:r>
            <w:rPr>
              <w:noProof/>
            </w:rPr>
            <w:t>, 55,85-107.</w:t>
          </w:r>
        </w:p>
        <w:p w14:paraId="6F211FE9" w14:textId="77777777" w:rsidR="00733AE4" w:rsidRDefault="00733AE4" w:rsidP="00733AE4">
          <w:pPr>
            <w:pStyle w:val="Bibliografa"/>
            <w:ind w:left="720" w:hanging="720"/>
            <w:rPr>
              <w:noProof/>
            </w:rPr>
          </w:pPr>
          <w:r>
            <w:rPr>
              <w:noProof/>
            </w:rPr>
            <w:t xml:space="preserve">Microsoft. (02 de Mayo de 2022). </w:t>
          </w:r>
          <w:r>
            <w:rPr>
              <w:i/>
              <w:iCs/>
              <w:noProof/>
            </w:rPr>
            <w:t>Microsoft</w:t>
          </w:r>
          <w:r>
            <w:rPr>
              <w:noProof/>
            </w:rPr>
            <w:t>. Obtenido de https://docs.microsoft.com/es-es/dotnet/spark/what-is-spark</w:t>
          </w:r>
        </w:p>
        <w:p w14:paraId="64D224DB" w14:textId="77777777" w:rsidR="00733AE4" w:rsidRDefault="00733AE4" w:rsidP="00733AE4">
          <w:pPr>
            <w:pStyle w:val="Bibliografa"/>
            <w:ind w:left="720" w:hanging="720"/>
            <w:rPr>
              <w:noProof/>
            </w:rPr>
          </w:pPr>
          <w:r>
            <w:rPr>
              <w:noProof/>
            </w:rPr>
            <w:t xml:space="preserve">Moore, J. (2017). DATA VISUALIZATION IN SUPPORT OF EXECUTIVE DECISION MAKING. </w:t>
          </w:r>
          <w:r>
            <w:rPr>
              <w:i/>
              <w:iCs/>
              <w:noProof/>
            </w:rPr>
            <w:t>Informing Science Institute</w:t>
          </w:r>
          <w:r>
            <w:rPr>
              <w:noProof/>
            </w:rPr>
            <w:t>.</w:t>
          </w:r>
        </w:p>
        <w:p w14:paraId="6CDCBF18" w14:textId="77777777" w:rsidR="00733AE4" w:rsidRDefault="00733AE4" w:rsidP="00733AE4">
          <w:pPr>
            <w:pStyle w:val="Bibliografa"/>
            <w:ind w:left="720" w:hanging="720"/>
            <w:rPr>
              <w:noProof/>
            </w:rPr>
          </w:pPr>
          <w:r>
            <w:rPr>
              <w:noProof/>
            </w:rPr>
            <w:t xml:space="preserve">Nava, V. (10 de Marzo de 2016). </w:t>
          </w:r>
          <w:r>
            <w:rPr>
              <w:i/>
              <w:iCs/>
              <w:noProof/>
            </w:rPr>
            <w:t>Qubole</w:t>
          </w:r>
          <w:r>
            <w:rPr>
              <w:noProof/>
            </w:rPr>
            <w:t>. Obtenido de https://www.qubole.com/blog/apache-spark-use-cases/</w:t>
          </w:r>
        </w:p>
        <w:p w14:paraId="6B9BFE3E" w14:textId="77777777" w:rsidR="00733AE4" w:rsidRDefault="00733AE4" w:rsidP="00733AE4">
          <w:pPr>
            <w:pStyle w:val="Bibliografa"/>
            <w:ind w:left="720" w:hanging="720"/>
            <w:rPr>
              <w:noProof/>
            </w:rPr>
          </w:pPr>
          <w:r>
            <w:rPr>
              <w:noProof/>
            </w:rPr>
            <w:t xml:space="preserve">Pedregosa, F., Varoquaux, G., &amp; Gramfort, A. e. (2011). Scikit-learn: Machine Learning in Python. </w:t>
          </w:r>
          <w:r>
            <w:rPr>
              <w:i/>
              <w:iCs/>
              <w:noProof/>
            </w:rPr>
            <w:t>Journal of Machine Learning</w:t>
          </w:r>
          <w:r>
            <w:rPr>
              <w:noProof/>
            </w:rPr>
            <w:t>.</w:t>
          </w:r>
        </w:p>
        <w:p w14:paraId="5A757A8C" w14:textId="77777777" w:rsidR="00733AE4" w:rsidRDefault="00733AE4" w:rsidP="00733AE4">
          <w:pPr>
            <w:pStyle w:val="Bibliografa"/>
            <w:ind w:left="720" w:hanging="720"/>
            <w:rPr>
              <w:noProof/>
            </w:rPr>
          </w:pPr>
          <w:r>
            <w:rPr>
              <w:noProof/>
            </w:rPr>
            <w:t xml:space="preserve">programmerclick. (s.f.). </w:t>
          </w:r>
          <w:r>
            <w:rPr>
              <w:i/>
              <w:iCs/>
              <w:noProof/>
            </w:rPr>
            <w:t>programmerclick</w:t>
          </w:r>
          <w:r>
            <w:rPr>
              <w:noProof/>
            </w:rPr>
            <w:t>. Obtenido de https://programmerclick.com/article/4039326230/</w:t>
          </w:r>
        </w:p>
        <w:p w14:paraId="67EB2798" w14:textId="77777777" w:rsidR="00733AE4" w:rsidRDefault="00733AE4" w:rsidP="00733AE4">
          <w:pPr>
            <w:pStyle w:val="Bibliografa"/>
            <w:ind w:left="720" w:hanging="720"/>
            <w:rPr>
              <w:noProof/>
            </w:rPr>
          </w:pPr>
          <w:r>
            <w:rPr>
              <w:noProof/>
            </w:rPr>
            <w:t xml:space="preserve">ProjectPro. (31 de Marzo de 2022). </w:t>
          </w:r>
          <w:r>
            <w:rPr>
              <w:i/>
              <w:iCs/>
              <w:noProof/>
            </w:rPr>
            <w:t>ProjectPro</w:t>
          </w:r>
          <w:r>
            <w:rPr>
              <w:noProof/>
            </w:rPr>
            <w:t>. Obtenido de https://www.projectpro.io/article/top-5-apache-spark-use-cases/271</w:t>
          </w:r>
        </w:p>
        <w:p w14:paraId="435AF126" w14:textId="77777777" w:rsidR="00733AE4" w:rsidRDefault="00733AE4" w:rsidP="00733AE4">
          <w:pPr>
            <w:pStyle w:val="Bibliografa"/>
            <w:ind w:left="720" w:hanging="720"/>
            <w:rPr>
              <w:noProof/>
            </w:rPr>
          </w:pPr>
          <w:r>
            <w:rPr>
              <w:noProof/>
            </w:rPr>
            <w:t xml:space="preserve">Santos, P. (22 de Marzo de 2019). </w:t>
          </w:r>
          <w:r>
            <w:rPr>
              <w:i/>
              <w:iCs/>
              <w:noProof/>
            </w:rPr>
            <w:t>openwebinars</w:t>
          </w:r>
          <w:r>
            <w:rPr>
              <w:noProof/>
            </w:rPr>
            <w:t>. Obtenido de https://openwebinars.net/blog/como-utilizar-spark-en-windows/</w:t>
          </w:r>
        </w:p>
        <w:p w14:paraId="12E20D1C" w14:textId="77777777" w:rsidR="00733AE4" w:rsidRDefault="00733AE4" w:rsidP="00733AE4">
          <w:pPr>
            <w:pStyle w:val="Bibliografa"/>
            <w:ind w:left="720" w:hanging="720"/>
            <w:rPr>
              <w:noProof/>
            </w:rPr>
          </w:pPr>
          <w:r>
            <w:rPr>
              <w:noProof/>
            </w:rPr>
            <w:t>Sartorius. (18 de Agosto de 2020). Obtenido de https://www.sartorius.com/en/knowledge/science-snippets/what-is-principal-component-analysis-pca-and-how-it-is-used-507186</w:t>
          </w:r>
        </w:p>
        <w:p w14:paraId="051D9789" w14:textId="77777777" w:rsidR="00733AE4" w:rsidRDefault="00733AE4" w:rsidP="00733AE4">
          <w:pPr>
            <w:pStyle w:val="Bibliografa"/>
            <w:ind w:left="720" w:hanging="720"/>
            <w:rPr>
              <w:noProof/>
            </w:rPr>
          </w:pPr>
          <w:r>
            <w:rPr>
              <w:noProof/>
            </w:rPr>
            <w:t xml:space="preserve">Scikit-Learn. (s.f.). </w:t>
          </w:r>
          <w:r>
            <w:rPr>
              <w:i/>
              <w:iCs/>
              <w:noProof/>
            </w:rPr>
            <w:t>Scikit-Learn</w:t>
          </w:r>
          <w:r>
            <w:rPr>
              <w:noProof/>
            </w:rPr>
            <w:t>. Obtenido de https://scikit-learn.org/stable/testimonials/testimonials.html</w:t>
          </w:r>
        </w:p>
        <w:p w14:paraId="5B4B0443" w14:textId="77777777" w:rsidR="00733AE4" w:rsidRDefault="00733AE4" w:rsidP="00733AE4">
          <w:pPr>
            <w:pStyle w:val="Bibliografa"/>
            <w:ind w:left="720" w:hanging="720"/>
            <w:rPr>
              <w:noProof/>
            </w:rPr>
          </w:pPr>
          <w:r>
            <w:rPr>
              <w:noProof/>
            </w:rPr>
            <w:lastRenderedPageBreak/>
            <w:t xml:space="preserve">Tuyishimire, E., Mabuto, W., &amp; Gatabazi, P. (17 de Febrero de 2022). </w:t>
          </w:r>
          <w:r>
            <w:rPr>
              <w:i/>
              <w:iCs/>
              <w:noProof/>
            </w:rPr>
            <w:t>MDPI</w:t>
          </w:r>
          <w:r>
            <w:rPr>
              <w:noProof/>
            </w:rPr>
            <w:t>. Obtenido de https://www.mdpi.com/2078-2489/13/2/94/htm#B12-information-13-00094</w:t>
          </w:r>
        </w:p>
        <w:p w14:paraId="67EF5F98" w14:textId="77777777" w:rsidR="00733AE4" w:rsidRDefault="00733AE4" w:rsidP="00733AE4">
          <w:pPr>
            <w:pStyle w:val="Bibliografa"/>
            <w:ind w:left="720" w:hanging="720"/>
            <w:rPr>
              <w:noProof/>
            </w:rPr>
          </w:pPr>
          <w:r>
            <w:rPr>
              <w:noProof/>
            </w:rPr>
            <w:t xml:space="preserve">Waehner, K. (23 de Septiembre de 2021). </w:t>
          </w:r>
          <w:r>
            <w:rPr>
              <w:i/>
              <w:iCs/>
              <w:noProof/>
            </w:rPr>
            <w:t>https://www.kai-waehner.de/</w:t>
          </w:r>
          <w:r>
            <w:rPr>
              <w:noProof/>
            </w:rPr>
            <w:t>. Obtenido de Kai Waehner: https://www.kai-waehner.de/</w:t>
          </w:r>
        </w:p>
        <w:p w14:paraId="65334194" w14:textId="77777777" w:rsidR="00733AE4" w:rsidRDefault="00733AE4" w:rsidP="00733AE4">
          <w:pPr>
            <w:pStyle w:val="Bibliografa"/>
            <w:ind w:left="720" w:hanging="720"/>
            <w:rPr>
              <w:noProof/>
            </w:rPr>
          </w:pPr>
          <w:r>
            <w:rPr>
              <w:noProof/>
            </w:rPr>
            <w:t xml:space="preserve">Xie, G., &amp; Huang, Y. (24 de Julio de 2017). </w:t>
          </w:r>
          <w:r>
            <w:rPr>
              <w:i/>
              <w:iCs/>
              <w:noProof/>
            </w:rPr>
            <w:t>Uber Engineering</w:t>
          </w:r>
          <w:r>
            <w:rPr>
              <w:noProof/>
            </w:rPr>
            <w:t>. Obtenido de https://eng.uber.com/elk/</w:t>
          </w:r>
        </w:p>
        <w:p w14:paraId="27710F2C" w14:textId="174AB9E6" w:rsidR="003C134C" w:rsidRPr="00881F30" w:rsidRDefault="00416DCB" w:rsidP="00733AE4">
          <w:pPr>
            <w:rPr>
              <w:color w:val="000000" w:themeColor="text1"/>
              <w:lang w:val="en-US"/>
            </w:rPr>
          </w:pPr>
          <w:r w:rsidRPr="00881F30">
            <w:rPr>
              <w:color w:val="000000" w:themeColor="text1"/>
            </w:rPr>
            <w:fldChar w:fldCharType="end"/>
          </w:r>
        </w:p>
        <w:p w14:paraId="375FC98D" w14:textId="77777777" w:rsidR="003C134C" w:rsidRPr="00881F30" w:rsidRDefault="003C134C">
          <w:pPr>
            <w:rPr>
              <w:color w:val="000000" w:themeColor="text1"/>
            </w:rPr>
          </w:pPr>
        </w:p>
        <w:p w14:paraId="70C3F365" w14:textId="77777777" w:rsidR="003C134C" w:rsidRPr="00881F30" w:rsidRDefault="003C134C">
          <w:pPr>
            <w:rPr>
              <w:color w:val="000000" w:themeColor="text1"/>
            </w:rPr>
          </w:pPr>
        </w:p>
        <w:p w14:paraId="285D6D58" w14:textId="77777777" w:rsidR="003C134C" w:rsidRPr="00881F30" w:rsidRDefault="003C134C">
          <w:pPr>
            <w:rPr>
              <w:color w:val="000000" w:themeColor="text1"/>
            </w:rPr>
          </w:pPr>
        </w:p>
        <w:p w14:paraId="233881FE" w14:textId="77777777" w:rsidR="003C134C" w:rsidRPr="00881F30" w:rsidRDefault="003C134C">
          <w:pPr>
            <w:rPr>
              <w:color w:val="000000" w:themeColor="text1"/>
            </w:rPr>
          </w:pPr>
        </w:p>
        <w:p w14:paraId="49DFA984" w14:textId="77777777" w:rsidR="003C134C" w:rsidRPr="00881F30" w:rsidRDefault="003C134C">
          <w:pPr>
            <w:rPr>
              <w:color w:val="000000" w:themeColor="text1"/>
            </w:rPr>
          </w:pPr>
        </w:p>
        <w:p w14:paraId="2477084B" w14:textId="77777777" w:rsidR="003C134C" w:rsidRPr="00881F30" w:rsidRDefault="003C134C">
          <w:pPr>
            <w:pStyle w:val="Bibliografa"/>
            <w:ind w:left="720" w:hanging="720"/>
            <w:rPr>
              <w:color w:val="000000" w:themeColor="text1"/>
            </w:rPr>
          </w:pPr>
        </w:p>
        <w:p w14:paraId="0585E8D6" w14:textId="77777777" w:rsidR="003C134C" w:rsidRPr="00881F30" w:rsidRDefault="003C134C">
          <w:pPr>
            <w:rPr>
              <w:color w:val="000000" w:themeColor="text1"/>
            </w:rPr>
          </w:pPr>
        </w:p>
        <w:p w14:paraId="7D420712" w14:textId="77777777" w:rsidR="003C134C" w:rsidRPr="00881F30" w:rsidRDefault="0043565D">
          <w:pPr>
            <w:rPr>
              <w:color w:val="000000" w:themeColor="text1"/>
            </w:rPr>
          </w:pPr>
        </w:p>
      </w:sdtContent>
    </w:sdt>
    <w:p w14:paraId="6916399E" w14:textId="0FD0268A" w:rsidR="003C134C" w:rsidRDefault="003C134C">
      <w:pPr>
        <w:pStyle w:val="Ttulo1"/>
        <w:rPr>
          <w:color w:val="000000" w:themeColor="text1"/>
          <w:lang w:eastAsia="es-ES"/>
        </w:rPr>
      </w:pPr>
    </w:p>
    <w:p w14:paraId="06388A0A" w14:textId="77777777" w:rsidR="003C134C" w:rsidRPr="00881F30" w:rsidRDefault="003C134C">
      <w:pPr>
        <w:pStyle w:val="Ttulo1"/>
        <w:rPr>
          <w:color w:val="000000" w:themeColor="text1"/>
          <w:lang w:eastAsia="es-ES"/>
        </w:rPr>
      </w:pPr>
    </w:p>
    <w:p w14:paraId="42145C4E" w14:textId="77777777" w:rsidR="003C134C" w:rsidRPr="00881F30" w:rsidRDefault="003C134C">
      <w:pPr>
        <w:pStyle w:val="Ttulo1"/>
        <w:rPr>
          <w:color w:val="000000" w:themeColor="text1"/>
          <w:lang w:eastAsia="es-ES"/>
        </w:rPr>
      </w:pPr>
    </w:p>
    <w:p w14:paraId="2225EF6D" w14:textId="77777777" w:rsidR="003C134C" w:rsidRPr="00881F30" w:rsidRDefault="003C134C">
      <w:pPr>
        <w:pStyle w:val="Ttulo1"/>
        <w:rPr>
          <w:color w:val="000000" w:themeColor="text1"/>
          <w:lang w:eastAsia="es-ES"/>
        </w:rPr>
      </w:pPr>
    </w:p>
    <w:p w14:paraId="245EDDA6" w14:textId="77777777" w:rsidR="003C134C" w:rsidRPr="00881F30" w:rsidRDefault="003C134C">
      <w:pPr>
        <w:pStyle w:val="Ttulo1"/>
        <w:rPr>
          <w:color w:val="000000" w:themeColor="text1"/>
          <w:lang w:eastAsia="es-ES"/>
        </w:rPr>
      </w:pPr>
    </w:p>
    <w:p w14:paraId="6669F3DB" w14:textId="77777777" w:rsidR="003C134C" w:rsidRPr="00881F30" w:rsidRDefault="003C134C">
      <w:pPr>
        <w:pStyle w:val="Ttulo1"/>
        <w:rPr>
          <w:color w:val="000000" w:themeColor="text1"/>
          <w:lang w:eastAsia="es-ES"/>
        </w:rPr>
      </w:pPr>
    </w:p>
    <w:p w14:paraId="269D0E21" w14:textId="464207BB" w:rsidR="003C134C" w:rsidRPr="00881F30" w:rsidRDefault="003C134C">
      <w:pPr>
        <w:rPr>
          <w:color w:val="000000" w:themeColor="text1"/>
          <w:lang w:val="es-ES" w:eastAsia="es-ES" w:bidi="en-US"/>
        </w:rPr>
      </w:pPr>
    </w:p>
    <w:p w14:paraId="7233D7EF" w14:textId="77777777" w:rsidR="003C134C" w:rsidRPr="00881F30" w:rsidRDefault="00416DCB">
      <w:pPr>
        <w:pStyle w:val="Ttulo1"/>
        <w:rPr>
          <w:color w:val="000000" w:themeColor="text1"/>
        </w:rPr>
      </w:pPr>
      <w:bookmarkStart w:id="316" w:name="_Toc100827418"/>
      <w:bookmarkStart w:id="317" w:name="_Toc105754829"/>
      <w:r w:rsidRPr="00881F30">
        <w:rPr>
          <w:color w:val="000000" w:themeColor="text1"/>
          <w:lang w:eastAsia="es-ES"/>
        </w:rPr>
        <w:lastRenderedPageBreak/>
        <w:t>Anexos</w:t>
      </w:r>
      <w:bookmarkEnd w:id="316"/>
      <w:bookmarkEnd w:id="317"/>
    </w:p>
    <w:p w14:paraId="74DE2CC4" w14:textId="77777777" w:rsidR="001B79A2" w:rsidRDefault="00416DCB" w:rsidP="001B79A2">
      <w:pPr>
        <w:pStyle w:val="Ttulo2"/>
        <w:rPr>
          <w:rFonts w:eastAsia="Times New Roman"/>
          <w:color w:val="000000" w:themeColor="text1"/>
          <w:lang w:eastAsia="es-ES"/>
        </w:rPr>
      </w:pPr>
      <w:bookmarkStart w:id="318" w:name="_Toc105754830"/>
      <w:r w:rsidRPr="00881F30">
        <w:rPr>
          <w:rFonts w:eastAsia="Times New Roman"/>
          <w:color w:val="000000" w:themeColor="text1"/>
          <w:lang w:eastAsia="es-ES"/>
        </w:rPr>
        <w:t>Anexo I. Configuración Esquema BDD Oracle XE</w:t>
      </w:r>
      <w:bookmarkEnd w:id="318"/>
      <w:r w:rsidRPr="00881F30">
        <w:rPr>
          <w:rFonts w:eastAsia="Times New Roman"/>
          <w:color w:val="000000" w:themeColor="text1"/>
          <w:lang w:eastAsia="es-ES"/>
        </w:rPr>
        <w:t xml:space="preserve"> </w:t>
      </w:r>
    </w:p>
    <w:p w14:paraId="36CD9AC1" w14:textId="394C6B61" w:rsidR="001B79A2" w:rsidRPr="001B79A2" w:rsidRDefault="001B79A2" w:rsidP="00EF4B32">
      <w:pPr>
        <w:pStyle w:val="Prrafodelista"/>
        <w:numPr>
          <w:ilvl w:val="0"/>
          <w:numId w:val="29"/>
        </w:numPr>
        <w:jc w:val="both"/>
        <w:rPr>
          <w:lang w:eastAsia="es-ES"/>
        </w:rPr>
      </w:pPr>
      <w:r w:rsidRPr="001B79A2">
        <w:rPr>
          <w:lang w:eastAsia="es-ES"/>
        </w:rPr>
        <w:t>Descargar del sitio oficial de Oracle</w:t>
      </w:r>
      <w:r>
        <w:rPr>
          <w:lang w:eastAsia="es-ES"/>
        </w:rPr>
        <w:t xml:space="preserve"> </w:t>
      </w:r>
      <w:hyperlink r:id="rId82" w:history="1">
        <w:r w:rsidRPr="001844C8">
          <w:rPr>
            <w:rStyle w:val="Hipervnculo"/>
            <w:lang w:eastAsia="es-ES"/>
          </w:rPr>
          <w:t>https://www.oracle.com/mx/database/technologies/xe-downloads.html</w:t>
        </w:r>
      </w:hyperlink>
      <w:r w:rsidRPr="001B79A2">
        <w:rPr>
          <w:lang w:eastAsia="es-ES"/>
        </w:rPr>
        <w:t>,</w:t>
      </w:r>
      <w:r>
        <w:rPr>
          <w:lang w:eastAsia="es-ES"/>
        </w:rPr>
        <w:t xml:space="preserve"> </w:t>
      </w:r>
      <w:r w:rsidRPr="001B79A2">
        <w:rPr>
          <w:lang w:eastAsia="es-ES"/>
        </w:rPr>
        <w:t xml:space="preserve"> la versión Oracle Database Express Edition.</w:t>
      </w:r>
    </w:p>
    <w:p w14:paraId="7806A9B7"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Dentro de Windows la instalación de la base de datos toma algunos minutos, mediante la ejecución de simples clics en el botón Next y definiciones sencillas sobre la ruta donde se alojará la base de datos. Adicionalmente el instalador solicitará el ingreso de una clave de administrador, que es importante registrar para futuras configuraciones.</w:t>
      </w:r>
    </w:p>
    <w:p w14:paraId="32A9BFDA"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Una vez que se instaló Oracle, se necesita de una interfaz gráfica (GUI) que permita loguearse a la base de datos y realizar la creación del esquema, permisos y objetos de base de datos; para ello se recomienda descargar del sitio oficial de Oracle la herramienta SQL Developer, la misma que viene en un comprimido conteniendo el ejecutor.</w:t>
      </w:r>
    </w:p>
    <w:p w14:paraId="3531D71A" w14:textId="534263E2"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 xml:space="preserve"> Se procede a crear una conexión con el usuario system, este esquema es de tipo administrador, con privilegios para crear nuevos usuarios, roles, permisos, así como herramientas de monitoreo, optimización, e/o.  Para ello, dentro de SQL Developer, se crea una nueva conexión mediante clic derecho sobre la opción Oracle Conexiones, seleccionando </w:t>
      </w:r>
      <w:r w:rsidRPr="00881F30">
        <w:rPr>
          <w:b/>
          <w:bCs/>
          <w:color w:val="000000" w:themeColor="text1"/>
        </w:rPr>
        <w:t xml:space="preserve">Nueva Conexión, </w:t>
      </w:r>
      <w:r w:rsidRPr="00881F30">
        <w:rPr>
          <w:color w:val="000000" w:themeColor="text1"/>
        </w:rPr>
        <w:t xml:space="preserve"> la figura</w:t>
      </w:r>
      <w:r w:rsidR="00016743">
        <w:rPr>
          <w:color w:val="000000" w:themeColor="text1"/>
        </w:rPr>
        <w:t xml:space="preserve"> </w:t>
      </w:r>
      <w:r w:rsidR="000E3D29">
        <w:rPr>
          <w:color w:val="000000" w:themeColor="text1"/>
        </w:rPr>
        <w:t>48</w:t>
      </w:r>
      <w:r w:rsidRPr="00881F30">
        <w:rPr>
          <w:color w:val="000000" w:themeColor="text1"/>
        </w:rPr>
        <w:t xml:space="preserve"> detalla los datos de conexión hacia el esquema system, con el campo encriptado de Contraseña, que corresponde al valor de clave ingresado durante la instalación de Oracle.</w:t>
      </w:r>
    </w:p>
    <w:p w14:paraId="5DE2F149" w14:textId="1C9EAF5A" w:rsidR="00016743" w:rsidRPr="00016743" w:rsidRDefault="00016743" w:rsidP="00016743">
      <w:pPr>
        <w:pStyle w:val="Descripcin"/>
        <w:rPr>
          <w:color w:val="000000" w:themeColor="text1"/>
        </w:rPr>
      </w:pPr>
      <w:bookmarkStart w:id="319" w:name="_Toc105754895"/>
      <w:r w:rsidRPr="00016743">
        <w:rPr>
          <w:color w:val="000000" w:themeColor="text1"/>
        </w:rPr>
        <w:t xml:space="preserve">Figura </w:t>
      </w:r>
      <w:r w:rsidRPr="00016743">
        <w:rPr>
          <w:color w:val="000000" w:themeColor="text1"/>
        </w:rPr>
        <w:fldChar w:fldCharType="begin"/>
      </w:r>
      <w:r w:rsidRPr="00016743">
        <w:rPr>
          <w:color w:val="000000" w:themeColor="text1"/>
        </w:rPr>
        <w:instrText xml:space="preserve"> SEQ Figura \* ARABIC </w:instrText>
      </w:r>
      <w:r w:rsidRPr="00016743">
        <w:rPr>
          <w:color w:val="000000" w:themeColor="text1"/>
        </w:rPr>
        <w:fldChar w:fldCharType="separate"/>
      </w:r>
      <w:r w:rsidR="000E3D29">
        <w:rPr>
          <w:noProof/>
          <w:color w:val="000000" w:themeColor="text1"/>
        </w:rPr>
        <w:t>48</w:t>
      </w:r>
      <w:r w:rsidRPr="00016743">
        <w:rPr>
          <w:color w:val="000000" w:themeColor="text1"/>
        </w:rPr>
        <w:fldChar w:fldCharType="end"/>
      </w:r>
      <w:r w:rsidRPr="00016743">
        <w:rPr>
          <w:color w:val="000000" w:themeColor="text1"/>
        </w:rPr>
        <w:t xml:space="preserve"> Creación nueva conexión Oracle</w:t>
      </w:r>
      <w:bookmarkEnd w:id="319"/>
    </w:p>
    <w:p w14:paraId="1F79FDF4" w14:textId="7FC2DEBB" w:rsidR="003C134C" w:rsidRPr="00881F30" w:rsidRDefault="00416DCB" w:rsidP="00733AE4">
      <w:pPr>
        <w:jc w:val="center"/>
        <w:rPr>
          <w:color w:val="000000" w:themeColor="text1"/>
        </w:rPr>
      </w:pPr>
      <w:r w:rsidRPr="00881F30">
        <w:rPr>
          <w:noProof/>
          <w:color w:val="000000" w:themeColor="text1"/>
          <w:lang w:eastAsia="es-EC"/>
        </w:rPr>
        <w:drawing>
          <wp:inline distT="0" distB="0" distL="0" distR="0" wp14:anchorId="46DC5176" wp14:editId="58746C09">
            <wp:extent cx="4991100" cy="2790450"/>
            <wp:effectExtent l="0" t="0" r="0" b="0"/>
            <wp:docPr id="23" name="Imagen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 descr="Interfaz de usuario gráfica, Texto, Aplicación, Correo electrónico&#10;&#10;Descripción generada automáticamente"/>
                    <pic:cNvPicPr>
                      <a:picLocks noChangeAspect="1" noChangeArrowheads="1"/>
                    </pic:cNvPicPr>
                  </pic:nvPicPr>
                  <pic:blipFill>
                    <a:blip r:embed="rId83"/>
                    <a:srcRect l="-6010" t="2526" r="759" b="-5963"/>
                    <a:stretch>
                      <a:fillRect/>
                    </a:stretch>
                  </pic:blipFill>
                  <pic:spPr bwMode="auto">
                    <a:xfrm>
                      <a:off x="0" y="0"/>
                      <a:ext cx="5005432" cy="2798463"/>
                    </a:xfrm>
                    <a:prstGeom prst="rect">
                      <a:avLst/>
                    </a:prstGeom>
                  </pic:spPr>
                </pic:pic>
              </a:graphicData>
            </a:graphic>
          </wp:inline>
        </w:drawing>
      </w:r>
    </w:p>
    <w:p w14:paraId="26103BA8" w14:textId="53AEC393"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lastRenderedPageBreak/>
        <w:t xml:space="preserve">Una vez conectado en system, se debe definir un tablespace, que corresponde a </w:t>
      </w:r>
      <w:r w:rsidR="001A0384" w:rsidRPr="00881F30">
        <w:rPr>
          <w:color w:val="000000" w:themeColor="text1"/>
        </w:rPr>
        <w:t>un espacio</w:t>
      </w:r>
      <w:r w:rsidRPr="00881F30">
        <w:rPr>
          <w:color w:val="000000" w:themeColor="text1"/>
        </w:rPr>
        <w:t xml:space="preserve"> de disco reservado, el cual almacenará toda la información de declaraciones que se genere.</w:t>
      </w:r>
    </w:p>
    <w:p w14:paraId="57CD507B" w14:textId="77777777" w:rsidR="003C134C" w:rsidRPr="00E16D16" w:rsidRDefault="00416DCB" w:rsidP="00EB6355">
      <w:pPr>
        <w:pStyle w:val="Prrafodelista"/>
        <w:ind w:left="360" w:firstLine="348"/>
        <w:rPr>
          <w:rFonts w:ascii="Consolas" w:hAnsi="Consolas"/>
          <w:color w:val="000000" w:themeColor="text1"/>
          <w:sz w:val="20"/>
          <w:szCs w:val="20"/>
          <w:lang w:val="en-US"/>
        </w:rPr>
      </w:pPr>
      <w:r w:rsidRPr="00E16D16">
        <w:rPr>
          <w:rFonts w:ascii="Consolas" w:hAnsi="Consolas"/>
          <w:color w:val="000000" w:themeColor="text1"/>
          <w:sz w:val="20"/>
          <w:szCs w:val="20"/>
          <w:lang w:val="en-US"/>
        </w:rPr>
        <w:t>CREATE TABLESPACE ts_declara DATAFILE 'declarac.dat' SIZE 200M ONLINE;</w:t>
      </w:r>
    </w:p>
    <w:p w14:paraId="7A955E37" w14:textId="77777777"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Se procede a crear el usuario de base de datos, junto a su contraseña de acceso, asociadas al tablespace creado.</w:t>
      </w:r>
    </w:p>
    <w:p w14:paraId="51265DDB" w14:textId="77777777" w:rsid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alter session set "_ORACLE_SCRIPT"=true;</w:t>
      </w:r>
    </w:p>
    <w:p w14:paraId="3E536BED" w14:textId="2BBEC8B4"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CREATE USER declaraciones  IDENTIFIED BY declaraciones DEFAULT TABLESPACE ts_declara;</w:t>
      </w:r>
    </w:p>
    <w:p w14:paraId="2160355F" w14:textId="1C73AF8E"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 xml:space="preserve">A </w:t>
      </w:r>
      <w:r w:rsidR="001A0384" w:rsidRPr="00881F30">
        <w:rPr>
          <w:color w:val="000000" w:themeColor="text1"/>
        </w:rPr>
        <w:t>continuación,</w:t>
      </w:r>
      <w:r w:rsidRPr="00881F30">
        <w:rPr>
          <w:color w:val="000000" w:themeColor="text1"/>
        </w:rPr>
        <w:t xml:space="preserve"> se otorgan permisos al usuario:  (1) creación de sesiones, (2) permiso para ampliar el tablespace en caso de que la información generada sobrepasa el valor de espacio físico inicial asignado, en adición a permisos para crear tablas (3) y procedimientos (4)</w:t>
      </w:r>
      <w:r w:rsidR="00AC1BC7" w:rsidRPr="00881F30">
        <w:rPr>
          <w:color w:val="000000" w:themeColor="text1"/>
        </w:rPr>
        <w:t>, secuencias(5) y disparadores (6)</w:t>
      </w:r>
    </w:p>
    <w:p w14:paraId="02EC41ED"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SESSION to declaraciones; --(1)</w:t>
      </w:r>
    </w:p>
    <w:p w14:paraId="3CA9CE5B" w14:textId="77777777"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UNLIMITED TABLESPACE TO declaraciones; --(2)</w:t>
      </w:r>
    </w:p>
    <w:p w14:paraId="595E47C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TABLE to declaraciones; --(3)</w:t>
      </w:r>
    </w:p>
    <w:p w14:paraId="10F5BD5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PROCEDURE to declaraciones; --(4)</w:t>
      </w:r>
    </w:p>
    <w:p w14:paraId="3F26E05C" w14:textId="297AE7B2" w:rsidR="00AC1BC7" w:rsidRPr="00EB6355" w:rsidRDefault="00AC1BC7"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w:t>
      </w:r>
      <w:r w:rsidR="00DD0355" w:rsidRPr="00EB6355">
        <w:rPr>
          <w:rFonts w:ascii="Consolas" w:hAnsi="Consolas"/>
          <w:color w:val="000000" w:themeColor="text1"/>
          <w:sz w:val="20"/>
          <w:szCs w:val="20"/>
          <w:lang w:val="en-US"/>
        </w:rPr>
        <w:t>sequence</w:t>
      </w:r>
      <w:r w:rsidRPr="00EB6355">
        <w:rPr>
          <w:rFonts w:ascii="Consolas" w:hAnsi="Consolas"/>
          <w:color w:val="000000" w:themeColor="text1"/>
          <w:sz w:val="20"/>
          <w:szCs w:val="20"/>
          <w:lang w:val="en-US"/>
        </w:rPr>
        <w:t xml:space="preserve"> to declaraciones; --(</w:t>
      </w:r>
      <w:r w:rsidR="00DD0355" w:rsidRPr="00EB6355">
        <w:rPr>
          <w:rFonts w:ascii="Consolas" w:hAnsi="Consolas"/>
          <w:color w:val="000000" w:themeColor="text1"/>
          <w:sz w:val="20"/>
          <w:szCs w:val="20"/>
          <w:lang w:val="en-US"/>
        </w:rPr>
        <w:t>5</w:t>
      </w:r>
      <w:r w:rsidRPr="00EB6355">
        <w:rPr>
          <w:rFonts w:ascii="Consolas" w:hAnsi="Consolas"/>
          <w:color w:val="000000" w:themeColor="text1"/>
          <w:sz w:val="20"/>
          <w:szCs w:val="20"/>
          <w:lang w:val="en-US"/>
        </w:rPr>
        <w:t>)</w:t>
      </w:r>
    </w:p>
    <w:p w14:paraId="78B8A997" w14:textId="37A9114A" w:rsidR="00DD0355" w:rsidRPr="00EB6355" w:rsidRDefault="00DD0355"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GRANT CREATE trigger to declaraciones; --(6)</w:t>
      </w:r>
    </w:p>
    <w:p w14:paraId="6B17522E" w14:textId="77777777" w:rsidR="00DD0355" w:rsidRPr="00881F30" w:rsidRDefault="00DD0355" w:rsidP="00AC1BC7">
      <w:pPr>
        <w:ind w:firstLine="708"/>
        <w:rPr>
          <w:rFonts w:ascii="Consolas" w:hAnsi="Consolas"/>
          <w:color w:val="000000" w:themeColor="text1"/>
          <w:sz w:val="20"/>
          <w:szCs w:val="20"/>
          <w:lang w:val="en-US"/>
        </w:rPr>
      </w:pPr>
    </w:p>
    <w:p w14:paraId="3E6EB1F0" w14:textId="77777777" w:rsidR="003C134C" w:rsidRPr="00881F30" w:rsidRDefault="003C134C">
      <w:pPr>
        <w:pStyle w:val="Ttulo2"/>
        <w:rPr>
          <w:rFonts w:eastAsia="Times New Roman"/>
          <w:color w:val="000000" w:themeColor="text1"/>
          <w:lang w:val="en-US" w:eastAsia="es-ES"/>
        </w:rPr>
      </w:pPr>
    </w:p>
    <w:p w14:paraId="37AD2884" w14:textId="77777777" w:rsidR="003C134C" w:rsidRPr="00881F30" w:rsidRDefault="003C134C">
      <w:pPr>
        <w:rPr>
          <w:color w:val="000000" w:themeColor="text1"/>
          <w:lang w:val="en-US" w:eastAsia="es-ES"/>
        </w:rPr>
      </w:pPr>
    </w:p>
    <w:p w14:paraId="08F8321D" w14:textId="77777777" w:rsidR="003C134C" w:rsidRPr="00881F30" w:rsidRDefault="003C134C">
      <w:pPr>
        <w:rPr>
          <w:color w:val="000000" w:themeColor="text1"/>
          <w:lang w:val="en-US" w:eastAsia="es-ES"/>
        </w:rPr>
      </w:pPr>
    </w:p>
    <w:p w14:paraId="34A73410" w14:textId="77777777" w:rsidR="003C134C" w:rsidRPr="00881F30" w:rsidRDefault="003C134C">
      <w:pPr>
        <w:rPr>
          <w:color w:val="000000" w:themeColor="text1"/>
          <w:lang w:val="en-US" w:eastAsia="es-ES"/>
        </w:rPr>
      </w:pPr>
    </w:p>
    <w:p w14:paraId="0D852621" w14:textId="77777777" w:rsidR="003C134C" w:rsidRPr="00881F30" w:rsidRDefault="003C134C">
      <w:pPr>
        <w:rPr>
          <w:color w:val="000000" w:themeColor="text1"/>
          <w:lang w:val="en-US" w:eastAsia="es-ES"/>
        </w:rPr>
      </w:pPr>
    </w:p>
    <w:p w14:paraId="028D63DA" w14:textId="29D58B5A" w:rsidR="003C134C" w:rsidRPr="0010291F" w:rsidRDefault="00416DCB">
      <w:pPr>
        <w:tabs>
          <w:tab w:val="right" w:pos="9498"/>
        </w:tabs>
        <w:spacing w:after="0"/>
        <w:jc w:val="left"/>
        <w:rPr>
          <w:rFonts w:eastAsia="Times New Roman" w:cs="Arial"/>
          <w:color w:val="000000" w:themeColor="text1"/>
          <w:lang w:val="en-US" w:eastAsia="es-ES"/>
          <w:rPrChange w:id="320" w:author="Usuario de Microsoft Office" w:date="2022-05-23T19:14:00Z">
            <w:rPr>
              <w:rFonts w:eastAsia="Times New Roman" w:cs="Arial"/>
              <w:color w:val="000000" w:themeColor="text1"/>
              <w:lang w:eastAsia="es-ES"/>
            </w:rPr>
          </w:rPrChange>
        </w:rPr>
      </w:pPr>
      <w:r w:rsidRPr="0010291F">
        <w:rPr>
          <w:color w:val="000000" w:themeColor="text1"/>
          <w:lang w:val="en-US"/>
          <w:rPrChange w:id="321" w:author="Usuario de Microsoft Office" w:date="2022-05-23T19:14:00Z">
            <w:rPr>
              <w:color w:val="000000" w:themeColor="text1"/>
            </w:rPr>
          </w:rPrChange>
        </w:rPr>
        <w:br w:type="page"/>
      </w:r>
    </w:p>
    <w:p w14:paraId="053C620A" w14:textId="012D5C7C" w:rsidR="003C134C" w:rsidRDefault="00416DCB">
      <w:pPr>
        <w:pStyle w:val="Ttulo2"/>
        <w:rPr>
          <w:rFonts w:eastAsia="Times New Roman"/>
          <w:color w:val="000000" w:themeColor="text1"/>
          <w:lang w:eastAsia="es-ES"/>
        </w:rPr>
      </w:pPr>
      <w:bookmarkStart w:id="322" w:name="_Toc100827420"/>
      <w:bookmarkStart w:id="323" w:name="_Toc105754831"/>
      <w:r w:rsidRPr="007F7722">
        <w:rPr>
          <w:rFonts w:eastAsia="Times New Roman"/>
          <w:color w:val="000000" w:themeColor="text1"/>
          <w:lang w:eastAsia="es-ES"/>
        </w:rPr>
        <w:lastRenderedPageBreak/>
        <w:t xml:space="preserve">Anexo II. </w:t>
      </w:r>
      <w:bookmarkEnd w:id="322"/>
      <w:r w:rsidR="00D00F6D">
        <w:rPr>
          <w:rFonts w:eastAsia="Times New Roman"/>
          <w:color w:val="000000" w:themeColor="text1"/>
          <w:lang w:eastAsia="es-ES"/>
        </w:rPr>
        <w:t>I</w:t>
      </w:r>
      <w:r w:rsidR="00D00F6D" w:rsidRPr="007F7722">
        <w:rPr>
          <w:rFonts w:eastAsia="Times New Roman"/>
          <w:color w:val="000000" w:themeColor="text1"/>
          <w:lang w:eastAsia="es-ES"/>
        </w:rPr>
        <w:t xml:space="preserve">nstalación y configuración </w:t>
      </w:r>
      <w:r w:rsidR="00D00F6D">
        <w:rPr>
          <w:rFonts w:eastAsia="Times New Roman"/>
          <w:color w:val="000000" w:themeColor="text1"/>
          <w:lang w:eastAsia="es-ES"/>
        </w:rPr>
        <w:t>Elasticsearch, Logstash y Kibana (ELK)</w:t>
      </w:r>
      <w:bookmarkEnd w:id="323"/>
    </w:p>
    <w:p w14:paraId="4C6F6C63" w14:textId="02512D6C" w:rsidR="007F7722" w:rsidRDefault="007F7722" w:rsidP="007F7722">
      <w:pPr>
        <w:rPr>
          <w:lang w:eastAsia="es-ES"/>
        </w:rPr>
      </w:pPr>
      <w:r>
        <w:rPr>
          <w:lang w:eastAsia="es-ES"/>
        </w:rPr>
        <w:t>Para la instalación y configuración de la plataforma ELK se deberá descargar del sitio web elastic.co</w:t>
      </w:r>
      <w:r w:rsidR="004E0499">
        <w:rPr>
          <w:lang w:eastAsia="es-ES"/>
        </w:rPr>
        <w:t>/es/downloads</w:t>
      </w:r>
      <w:r>
        <w:rPr>
          <w:lang w:eastAsia="es-ES"/>
        </w:rPr>
        <w:t xml:space="preserve"> las carpetas comprimidas</w:t>
      </w:r>
      <w:r w:rsidR="004E0499">
        <w:rPr>
          <w:lang w:eastAsia="es-ES"/>
        </w:rPr>
        <w:t xml:space="preserve"> para un determinado</w:t>
      </w:r>
      <w:r>
        <w:rPr>
          <w:lang w:eastAsia="es-ES"/>
        </w:rPr>
        <w:t xml:space="preserve"> sistema operativo</w:t>
      </w:r>
      <w:r w:rsidR="00F11E7F">
        <w:rPr>
          <w:lang w:eastAsia="es-ES"/>
        </w:rPr>
        <w:t>,</w:t>
      </w:r>
      <w:r>
        <w:rPr>
          <w:lang w:eastAsia="es-ES"/>
        </w:rPr>
        <w:t xml:space="preserve"> </w:t>
      </w:r>
      <w:r w:rsidR="00F11E7F">
        <w:rPr>
          <w:lang w:eastAsia="es-ES"/>
        </w:rPr>
        <w:t>p</w:t>
      </w:r>
      <w:r>
        <w:rPr>
          <w:lang w:eastAsia="es-ES"/>
        </w:rPr>
        <w:t>ara este TFM se optó por Windows</w:t>
      </w:r>
      <w:r w:rsidR="00F11E7F">
        <w:rPr>
          <w:lang w:eastAsia="es-ES"/>
        </w:rPr>
        <w:t xml:space="preserve">, </w:t>
      </w:r>
      <w:r>
        <w:rPr>
          <w:lang w:eastAsia="es-ES"/>
        </w:rPr>
        <w:t>la versión más actual (a Mayo 2022) de ELK 8.2.0.</w:t>
      </w:r>
      <w:r w:rsidR="00DF11D8">
        <w:rPr>
          <w:lang w:eastAsia="es-ES"/>
        </w:rPr>
        <w:t xml:space="preserve"> La versión de JDK utilizado es la 18.</w:t>
      </w:r>
    </w:p>
    <w:p w14:paraId="07EA4C6F" w14:textId="43CD3FFE" w:rsidR="007F7722" w:rsidRDefault="004E0499" w:rsidP="007F7722">
      <w:pPr>
        <w:rPr>
          <w:lang w:eastAsia="es-ES"/>
        </w:rPr>
      </w:pPr>
      <w:r>
        <w:rPr>
          <w:lang w:eastAsia="es-ES"/>
        </w:rPr>
        <w:t>Los archivos deberán ser descomprimidos dentro del equipo local, en adelante las rutas serán definidas de la siguiente forma:</w:t>
      </w:r>
    </w:p>
    <w:p w14:paraId="341CCACA" w14:textId="2175CF2F"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w:t>
      </w:r>
      <w:r w:rsidRPr="004E0499">
        <w:rPr>
          <w:lang w:val="es-EC" w:eastAsia="es-ES"/>
        </w:rPr>
        <w:t>ELASTIC&gt;: Ruta donde s</w:t>
      </w:r>
      <w:r>
        <w:rPr>
          <w:lang w:val="es-EC" w:eastAsia="es-ES"/>
        </w:rPr>
        <w:t>e aloja el aplicativo ElasticSearch</w:t>
      </w:r>
    </w:p>
    <w:p w14:paraId="66574322" w14:textId="1E4DE095"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_LOGSTASH</w:t>
      </w:r>
      <w:r w:rsidRPr="004E0499">
        <w:rPr>
          <w:lang w:val="es-EC" w:eastAsia="es-ES"/>
        </w:rPr>
        <w:t>&gt;: Ruta donde s</w:t>
      </w:r>
      <w:r>
        <w:rPr>
          <w:lang w:val="es-EC" w:eastAsia="es-ES"/>
        </w:rPr>
        <w:t>e aloja LogStash</w:t>
      </w:r>
    </w:p>
    <w:p w14:paraId="14E5060B" w14:textId="6F042A1A"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_KIBANA</w:t>
      </w:r>
      <w:r w:rsidRPr="004E0499">
        <w:rPr>
          <w:lang w:val="es-EC" w:eastAsia="es-ES"/>
        </w:rPr>
        <w:t>&gt;: Ruta donde s</w:t>
      </w:r>
      <w:r>
        <w:rPr>
          <w:lang w:val="es-EC" w:eastAsia="es-ES"/>
        </w:rPr>
        <w:t>e aloja Kibana</w:t>
      </w:r>
    </w:p>
    <w:p w14:paraId="0DD00CC0" w14:textId="131CD5EA" w:rsidR="004E0499" w:rsidRDefault="004E0499" w:rsidP="004E0499">
      <w:pPr>
        <w:rPr>
          <w:lang w:eastAsia="es-ES"/>
        </w:rPr>
      </w:pPr>
      <w:r>
        <w:rPr>
          <w:lang w:eastAsia="es-ES"/>
        </w:rPr>
        <w:t>Para LogStash, al tratarse de un</w:t>
      </w:r>
      <w:r w:rsidR="00312302">
        <w:rPr>
          <w:lang w:eastAsia="es-ES"/>
        </w:rPr>
        <w:t xml:space="preserve">a herramienta que se empleó para la carga de los archivos .csv de declaraciones agregadas, no existe configuración adicional, salvo la creación de archivos .conf  los cuales serán invocados para la ingesta de información que se explica </w:t>
      </w:r>
      <w:r w:rsidR="00F11E7F">
        <w:rPr>
          <w:lang w:eastAsia="es-ES"/>
        </w:rPr>
        <w:t xml:space="preserve">en </w:t>
      </w:r>
      <w:r w:rsidR="00312302">
        <w:rPr>
          <w:lang w:eastAsia="es-ES"/>
        </w:rPr>
        <w:t>el capítulo de carga de información histórica.</w:t>
      </w:r>
    </w:p>
    <w:p w14:paraId="01B37710" w14:textId="1847F0EF" w:rsidR="00312302" w:rsidRDefault="00312302" w:rsidP="004E0499">
      <w:pPr>
        <w:rPr>
          <w:b/>
          <w:bCs/>
          <w:lang w:eastAsia="es-ES"/>
        </w:rPr>
      </w:pPr>
      <w:r w:rsidRPr="00312302">
        <w:rPr>
          <w:b/>
          <w:bCs/>
          <w:lang w:eastAsia="es-ES"/>
        </w:rPr>
        <w:t>ElasticSearch</w:t>
      </w:r>
    </w:p>
    <w:p w14:paraId="083D00E2" w14:textId="2949CA58" w:rsidR="006C3909" w:rsidRPr="00E16D16" w:rsidRDefault="00C2343A" w:rsidP="00EF4B32">
      <w:pPr>
        <w:pStyle w:val="Prrafodelista"/>
        <w:numPr>
          <w:ilvl w:val="0"/>
          <w:numId w:val="29"/>
        </w:numPr>
        <w:spacing w:line="360" w:lineRule="auto"/>
        <w:jc w:val="both"/>
        <w:rPr>
          <w:rFonts w:cstheme="minorBidi"/>
          <w:lang w:val="es-EC" w:eastAsia="es-ES"/>
        </w:rPr>
      </w:pPr>
      <w:r w:rsidRPr="00E16D16">
        <w:rPr>
          <w:rFonts w:cstheme="minorBidi"/>
          <w:lang w:val="es-EC" w:eastAsia="es-ES"/>
        </w:rPr>
        <w:t>Ejecutar a través de una línea de comandos el archivo elasticsearch.bat de la ruta &lt;RUTA_ELASTIC&gt;\bin , el cual ejecuta el servicio de ElasticSearch</w:t>
      </w:r>
      <w:r w:rsidR="00F11E7F" w:rsidRPr="00E16D16">
        <w:rPr>
          <w:rFonts w:cstheme="minorBidi"/>
          <w:lang w:val="es-EC" w:eastAsia="es-ES"/>
        </w:rPr>
        <w:t xml:space="preserve">; </w:t>
      </w:r>
      <w:r w:rsidRPr="00E16D16">
        <w:rPr>
          <w:rFonts w:cstheme="minorBidi"/>
          <w:lang w:val="es-EC" w:eastAsia="es-ES"/>
        </w:rPr>
        <w:t xml:space="preserve"> en su primera ejecución se encargará de aplicar las configuraciones por defecto  de la herramienta</w:t>
      </w:r>
      <w:r w:rsidR="006C3909" w:rsidRPr="00E16D16">
        <w:rPr>
          <w:rFonts w:cstheme="minorBidi"/>
          <w:lang w:val="es-EC" w:eastAsia="es-ES"/>
        </w:rPr>
        <w:t xml:space="preserve">. La Figura </w:t>
      </w:r>
      <w:r w:rsidR="000E3D29">
        <w:rPr>
          <w:rFonts w:cstheme="minorBidi"/>
          <w:lang w:val="es-EC" w:eastAsia="es-ES"/>
        </w:rPr>
        <w:t>4</w:t>
      </w:r>
      <w:r w:rsidR="006C3909" w:rsidRPr="00E16D16">
        <w:rPr>
          <w:rFonts w:cstheme="minorBidi"/>
          <w:lang w:val="es-EC" w:eastAsia="es-ES"/>
        </w:rPr>
        <w:t>9 despliega información del usuario por defecto elastic y la contraseña; así como el token de enrolamiento. Estos datos deberán ser tomados en cuenta a la hora de instalar Kibana.</w:t>
      </w:r>
    </w:p>
    <w:p w14:paraId="69CDE82C" w14:textId="77777777" w:rsidR="006C3909" w:rsidRDefault="006C3909" w:rsidP="006C3909">
      <w:pPr>
        <w:pStyle w:val="Descripcin"/>
      </w:pPr>
    </w:p>
    <w:p w14:paraId="076A75F9" w14:textId="77777777" w:rsidR="006C3909" w:rsidRDefault="006C3909" w:rsidP="006C3909">
      <w:pPr>
        <w:pStyle w:val="Descripcin"/>
      </w:pPr>
    </w:p>
    <w:p w14:paraId="206B237D" w14:textId="77777777" w:rsidR="006C3909" w:rsidRDefault="006C3909" w:rsidP="006C3909">
      <w:pPr>
        <w:pStyle w:val="Descripcin"/>
      </w:pPr>
    </w:p>
    <w:p w14:paraId="4B059A13" w14:textId="77777777" w:rsidR="006C3909" w:rsidRDefault="006C3909" w:rsidP="006C3909">
      <w:pPr>
        <w:pStyle w:val="Descripcin"/>
      </w:pPr>
    </w:p>
    <w:p w14:paraId="352CF584" w14:textId="77777777" w:rsidR="006C3909" w:rsidRDefault="006C3909" w:rsidP="006C3909">
      <w:pPr>
        <w:pStyle w:val="Descripcin"/>
      </w:pPr>
    </w:p>
    <w:p w14:paraId="066D21B6" w14:textId="77777777" w:rsidR="006C3909" w:rsidRDefault="006C3909" w:rsidP="006C3909">
      <w:pPr>
        <w:pStyle w:val="Descripcin"/>
      </w:pPr>
    </w:p>
    <w:p w14:paraId="24548F43" w14:textId="77777777" w:rsidR="006C3909" w:rsidRDefault="006C3909" w:rsidP="006C3909">
      <w:pPr>
        <w:pStyle w:val="Descripcin"/>
      </w:pPr>
    </w:p>
    <w:p w14:paraId="7B314887" w14:textId="77777777" w:rsidR="006C3909" w:rsidRDefault="006C3909" w:rsidP="006C3909">
      <w:pPr>
        <w:pStyle w:val="Descripcin"/>
      </w:pPr>
    </w:p>
    <w:p w14:paraId="3A034B5B" w14:textId="77777777" w:rsidR="006C3909" w:rsidRDefault="006C3909" w:rsidP="006C3909">
      <w:pPr>
        <w:pStyle w:val="Descripcin"/>
      </w:pPr>
    </w:p>
    <w:p w14:paraId="4EE0FE1E" w14:textId="77777777" w:rsidR="006C3909" w:rsidRDefault="006C3909" w:rsidP="006C3909">
      <w:pPr>
        <w:pStyle w:val="Descripcin"/>
      </w:pPr>
    </w:p>
    <w:p w14:paraId="41C9AB9B" w14:textId="07D950C1" w:rsidR="00C2343A" w:rsidRPr="000E3D29" w:rsidRDefault="006C3909" w:rsidP="006C3909">
      <w:pPr>
        <w:pStyle w:val="Descripcin"/>
        <w:rPr>
          <w:color w:val="auto"/>
          <w:lang w:eastAsia="es-ES"/>
        </w:rPr>
      </w:pPr>
      <w:bookmarkStart w:id="324" w:name="_Toc105754896"/>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49</w:t>
      </w:r>
      <w:r w:rsidRPr="000E3D29">
        <w:rPr>
          <w:color w:val="auto"/>
        </w:rPr>
        <w:fldChar w:fldCharType="end"/>
      </w:r>
      <w:r w:rsidRPr="000E3D29">
        <w:rPr>
          <w:color w:val="auto"/>
        </w:rPr>
        <w:t xml:space="preserve"> Ejecución Inicial de ElasticSearch</w:t>
      </w:r>
      <w:bookmarkEnd w:id="324"/>
      <w:r w:rsidRPr="000E3D29">
        <w:rPr>
          <w:color w:val="auto"/>
          <w:lang w:eastAsia="es-ES"/>
        </w:rPr>
        <w:t xml:space="preserve"> </w:t>
      </w:r>
    </w:p>
    <w:p w14:paraId="12C993B8" w14:textId="5C0A0422" w:rsidR="006C3909" w:rsidRDefault="006C3909" w:rsidP="006C3909">
      <w:pPr>
        <w:jc w:val="center"/>
        <w:rPr>
          <w:lang w:eastAsia="es-ES"/>
        </w:rPr>
      </w:pPr>
      <w:r>
        <w:rPr>
          <w:noProof/>
          <w:lang w:eastAsia="es-EC"/>
        </w:rPr>
        <w:drawing>
          <wp:inline distT="0" distB="0" distL="0" distR="0" wp14:anchorId="525B09D3" wp14:editId="56D7D7BA">
            <wp:extent cx="5459463" cy="2272665"/>
            <wp:effectExtent l="0" t="0" r="8255"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84"/>
                    <a:srcRect t="3243"/>
                    <a:stretch/>
                  </pic:blipFill>
                  <pic:spPr bwMode="auto">
                    <a:xfrm>
                      <a:off x="0" y="0"/>
                      <a:ext cx="5468032" cy="2276232"/>
                    </a:xfrm>
                    <a:prstGeom prst="rect">
                      <a:avLst/>
                    </a:prstGeom>
                    <a:ln>
                      <a:noFill/>
                    </a:ln>
                    <a:extLst>
                      <a:ext uri="{53640926-AAD7-44D8-BBD7-CCE9431645EC}">
                        <a14:shadowObscured xmlns:a14="http://schemas.microsoft.com/office/drawing/2010/main"/>
                      </a:ext>
                    </a:extLst>
                  </pic:spPr>
                </pic:pic>
              </a:graphicData>
            </a:graphic>
          </wp:inline>
        </w:drawing>
      </w:r>
    </w:p>
    <w:p w14:paraId="746C13F1" w14:textId="719B79AF" w:rsidR="007C020C" w:rsidRDefault="007C020C" w:rsidP="00E16D16">
      <w:pPr>
        <w:rPr>
          <w:b/>
          <w:bCs/>
          <w:lang w:eastAsia="es-ES"/>
        </w:rPr>
      </w:pPr>
    </w:p>
    <w:p w14:paraId="4F6F196C" w14:textId="0CFF8D7E" w:rsidR="00055DF9" w:rsidRPr="00E16D16" w:rsidRDefault="00055DF9" w:rsidP="00EF4B32">
      <w:pPr>
        <w:pStyle w:val="Prrafodelista"/>
        <w:numPr>
          <w:ilvl w:val="0"/>
          <w:numId w:val="29"/>
        </w:numPr>
        <w:spacing w:line="360" w:lineRule="auto"/>
        <w:jc w:val="both"/>
        <w:rPr>
          <w:lang w:val="es-EC" w:eastAsia="es-ES"/>
        </w:rPr>
      </w:pPr>
      <w:r>
        <w:rPr>
          <w:lang w:eastAsia="es-ES"/>
        </w:rPr>
        <w:t xml:space="preserve">Al entrar a un navegador web a la dirección localhost:9200, tal cual se indica en la Figura </w:t>
      </w:r>
      <w:r w:rsidR="000E3D29">
        <w:rPr>
          <w:lang w:eastAsia="es-ES"/>
        </w:rPr>
        <w:t>50</w:t>
      </w:r>
      <w:r>
        <w:rPr>
          <w:lang w:eastAsia="es-ES"/>
        </w:rPr>
        <w:t>, se desplegará una respuesta de parte de ElasticSearch con información sobre el nombre del equipo y versión ElasticSearch.</w:t>
      </w:r>
    </w:p>
    <w:p w14:paraId="525905C4" w14:textId="4DD5B117" w:rsidR="00055DF9" w:rsidRPr="000E3D29" w:rsidRDefault="00055DF9" w:rsidP="00055DF9">
      <w:pPr>
        <w:pStyle w:val="Descripcin"/>
        <w:rPr>
          <w:color w:val="auto"/>
          <w:lang w:val="es-EC" w:eastAsia="es-ES"/>
        </w:rPr>
      </w:pPr>
      <w:bookmarkStart w:id="325" w:name="_Toc105754897"/>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50</w:t>
      </w:r>
      <w:r w:rsidRPr="000E3D29">
        <w:rPr>
          <w:color w:val="auto"/>
        </w:rPr>
        <w:fldChar w:fldCharType="end"/>
      </w:r>
      <w:r w:rsidRPr="000E3D29">
        <w:rPr>
          <w:color w:val="auto"/>
        </w:rPr>
        <w:t xml:space="preserve"> Página Inicial ElasticSeach</w:t>
      </w:r>
      <w:bookmarkEnd w:id="325"/>
    </w:p>
    <w:p w14:paraId="129B20AE" w14:textId="755F5DAC" w:rsidR="00055DF9" w:rsidRDefault="00055DF9" w:rsidP="00055DF9">
      <w:pPr>
        <w:jc w:val="center"/>
        <w:rPr>
          <w:b/>
          <w:bCs/>
          <w:lang w:eastAsia="es-ES"/>
        </w:rPr>
      </w:pPr>
      <w:r>
        <w:rPr>
          <w:noProof/>
          <w:lang w:eastAsia="es-EC"/>
        </w:rPr>
        <w:drawing>
          <wp:inline distT="0" distB="0" distL="0" distR="0" wp14:anchorId="5D240ADF" wp14:editId="3305822A">
            <wp:extent cx="4165600" cy="2465619"/>
            <wp:effectExtent l="0" t="0" r="635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5"/>
                    <a:srcRect b="15508"/>
                    <a:stretch/>
                  </pic:blipFill>
                  <pic:spPr bwMode="auto">
                    <a:xfrm>
                      <a:off x="0" y="0"/>
                      <a:ext cx="4187122" cy="2478358"/>
                    </a:xfrm>
                    <a:prstGeom prst="rect">
                      <a:avLst/>
                    </a:prstGeom>
                    <a:ln>
                      <a:noFill/>
                    </a:ln>
                    <a:extLst>
                      <a:ext uri="{53640926-AAD7-44D8-BBD7-CCE9431645EC}">
                        <a14:shadowObscured xmlns:a14="http://schemas.microsoft.com/office/drawing/2010/main"/>
                      </a:ext>
                    </a:extLst>
                  </pic:spPr>
                </pic:pic>
              </a:graphicData>
            </a:graphic>
          </wp:inline>
        </w:drawing>
      </w:r>
    </w:p>
    <w:p w14:paraId="7A0E019B" w14:textId="324EC2FD" w:rsidR="005B112E" w:rsidRDefault="00DF11D8" w:rsidP="00DF11D8">
      <w:pPr>
        <w:rPr>
          <w:b/>
          <w:bCs/>
          <w:lang w:eastAsia="es-ES"/>
        </w:rPr>
      </w:pPr>
      <w:r>
        <w:rPr>
          <w:b/>
          <w:bCs/>
          <w:lang w:eastAsia="es-ES"/>
        </w:rPr>
        <w:t>Kibana</w:t>
      </w:r>
    </w:p>
    <w:p w14:paraId="20678268" w14:textId="7049EB7A" w:rsidR="00DF11D8" w:rsidRPr="00E16D16" w:rsidRDefault="003D2325" w:rsidP="00EF4B32">
      <w:pPr>
        <w:pStyle w:val="Prrafodelista"/>
        <w:numPr>
          <w:ilvl w:val="0"/>
          <w:numId w:val="29"/>
        </w:numPr>
        <w:spacing w:line="360" w:lineRule="auto"/>
        <w:jc w:val="both"/>
        <w:rPr>
          <w:b/>
          <w:bCs/>
          <w:lang w:eastAsia="es-ES"/>
        </w:rPr>
      </w:pPr>
      <w:r>
        <w:rPr>
          <w:lang w:eastAsia="es-ES"/>
        </w:rPr>
        <w:t xml:space="preserve">Ejecutar a través de una línea de comandos el archivo kibana.bat de la ruta </w:t>
      </w:r>
      <w:r w:rsidRPr="00E16D16">
        <w:rPr>
          <w:lang w:val="es-EC" w:eastAsia="es-ES"/>
        </w:rPr>
        <w:t>&lt;RUTA_KIBANA&gt;</w:t>
      </w:r>
      <w:r w:rsidRPr="00C2343A">
        <w:rPr>
          <w:lang w:eastAsia="es-ES"/>
        </w:rPr>
        <w:t>\</w:t>
      </w:r>
      <w:r>
        <w:rPr>
          <w:lang w:eastAsia="es-ES"/>
        </w:rPr>
        <w:t>bin</w:t>
      </w:r>
      <w:r w:rsidR="00552CEE">
        <w:rPr>
          <w:lang w:eastAsia="es-ES"/>
        </w:rPr>
        <w:t xml:space="preserve"> para iniciar el servicio de Kibana</w:t>
      </w:r>
      <w:r>
        <w:rPr>
          <w:lang w:eastAsia="es-ES"/>
        </w:rPr>
        <w:t xml:space="preserve">. La Figura </w:t>
      </w:r>
      <w:r w:rsidR="000E3D29">
        <w:rPr>
          <w:lang w:eastAsia="es-ES"/>
        </w:rPr>
        <w:t>5</w:t>
      </w:r>
      <w:r w:rsidR="0000350A">
        <w:rPr>
          <w:lang w:eastAsia="es-ES"/>
        </w:rPr>
        <w:t xml:space="preserve">1 </w:t>
      </w:r>
      <w:r>
        <w:rPr>
          <w:lang w:eastAsia="es-ES"/>
        </w:rPr>
        <w:t>describe la ejecución del servicio de kibana, como se observa se indica la dirección a donde se accederá a kibana.</w:t>
      </w:r>
    </w:p>
    <w:p w14:paraId="2858D0A8" w14:textId="77777777" w:rsidR="00055DF9" w:rsidRPr="0000350A" w:rsidRDefault="00055DF9" w:rsidP="00055DF9">
      <w:pPr>
        <w:pStyle w:val="Prrafodelista"/>
        <w:spacing w:line="360" w:lineRule="auto"/>
        <w:jc w:val="both"/>
        <w:rPr>
          <w:b/>
          <w:bCs/>
          <w:lang w:eastAsia="es-ES"/>
        </w:rPr>
      </w:pPr>
    </w:p>
    <w:p w14:paraId="4D36FC71" w14:textId="31A425F7" w:rsidR="0000350A" w:rsidRPr="000E3D29" w:rsidRDefault="0000350A" w:rsidP="0000350A">
      <w:pPr>
        <w:pStyle w:val="Descripcin"/>
        <w:rPr>
          <w:b/>
          <w:bCs/>
          <w:color w:val="auto"/>
          <w:lang w:eastAsia="es-ES"/>
        </w:rPr>
      </w:pPr>
      <w:bookmarkStart w:id="326" w:name="_Toc105754898"/>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51</w:t>
      </w:r>
      <w:r w:rsidRPr="000E3D29">
        <w:rPr>
          <w:color w:val="auto"/>
        </w:rPr>
        <w:fldChar w:fldCharType="end"/>
      </w:r>
      <w:r w:rsidRPr="000E3D29">
        <w:rPr>
          <w:color w:val="auto"/>
        </w:rPr>
        <w:t xml:space="preserve"> Inicio de Servicio de Kibana</w:t>
      </w:r>
      <w:bookmarkEnd w:id="326"/>
    </w:p>
    <w:p w14:paraId="6C05415A" w14:textId="20A91CAC" w:rsidR="003D2325" w:rsidRDefault="003D2325" w:rsidP="003D2325">
      <w:pPr>
        <w:jc w:val="center"/>
        <w:rPr>
          <w:b/>
          <w:bCs/>
          <w:lang w:eastAsia="es-ES"/>
        </w:rPr>
      </w:pPr>
      <w:r>
        <w:rPr>
          <w:noProof/>
          <w:lang w:eastAsia="es-EC"/>
        </w:rPr>
        <w:drawing>
          <wp:inline distT="0" distB="0" distL="0" distR="0" wp14:anchorId="12BDB972" wp14:editId="0E68EC7D">
            <wp:extent cx="5118100" cy="2659592"/>
            <wp:effectExtent l="0" t="0" r="6350"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86"/>
                    <a:srcRect b="7985"/>
                    <a:stretch/>
                  </pic:blipFill>
                  <pic:spPr bwMode="auto">
                    <a:xfrm>
                      <a:off x="0" y="0"/>
                      <a:ext cx="5146273" cy="2674232"/>
                    </a:xfrm>
                    <a:prstGeom prst="rect">
                      <a:avLst/>
                    </a:prstGeom>
                    <a:ln>
                      <a:noFill/>
                    </a:ln>
                    <a:extLst>
                      <a:ext uri="{53640926-AAD7-44D8-BBD7-CCE9431645EC}">
                        <a14:shadowObscured xmlns:a14="http://schemas.microsoft.com/office/drawing/2010/main"/>
                      </a:ext>
                    </a:extLst>
                  </pic:spPr>
                </pic:pic>
              </a:graphicData>
            </a:graphic>
          </wp:inline>
        </w:drawing>
      </w:r>
    </w:p>
    <w:p w14:paraId="329A6D22" w14:textId="77777777" w:rsidR="007F7722" w:rsidRPr="00DB69AF" w:rsidRDefault="007F7722" w:rsidP="007F7722">
      <w:pPr>
        <w:rPr>
          <w:lang w:eastAsia="es-ES"/>
        </w:rPr>
      </w:pPr>
    </w:p>
    <w:p w14:paraId="7889C3D1" w14:textId="37E697A6" w:rsidR="003C134C" w:rsidRPr="00E16D16" w:rsidRDefault="00EA1DFF" w:rsidP="00EF4B32">
      <w:pPr>
        <w:pStyle w:val="Prrafodelista"/>
        <w:numPr>
          <w:ilvl w:val="0"/>
          <w:numId w:val="29"/>
        </w:numPr>
        <w:spacing w:line="360" w:lineRule="auto"/>
        <w:jc w:val="both"/>
        <w:rPr>
          <w:color w:val="000000" w:themeColor="text1"/>
        </w:rPr>
      </w:pPr>
      <w:r w:rsidRPr="00E16D16">
        <w:rPr>
          <w:color w:val="000000" w:themeColor="text1"/>
        </w:rPr>
        <w:t>Dar clic sobre la URL desplegada en la línea de comandos</w:t>
      </w:r>
      <w:r w:rsidR="00A35DF0" w:rsidRPr="00E16D16">
        <w:rPr>
          <w:color w:val="000000" w:themeColor="text1"/>
        </w:rPr>
        <w:t>, se desplegará la página de inicio de instalación de kibana.</w:t>
      </w:r>
      <w:r w:rsidRPr="00E16D16">
        <w:rPr>
          <w:color w:val="000000" w:themeColor="text1"/>
        </w:rPr>
        <w:t xml:space="preserve"> </w:t>
      </w:r>
      <w:r w:rsidR="00CE257F" w:rsidRPr="00E16D16">
        <w:rPr>
          <w:color w:val="000000" w:themeColor="text1"/>
        </w:rPr>
        <w:t xml:space="preserve">Tal como se visualiza en la Figura </w:t>
      </w:r>
      <w:r w:rsidR="000E3D29">
        <w:rPr>
          <w:color w:val="000000" w:themeColor="text1"/>
        </w:rPr>
        <w:t>5</w:t>
      </w:r>
      <w:r w:rsidR="00571C1E" w:rsidRPr="00E16D16">
        <w:rPr>
          <w:color w:val="000000" w:themeColor="text1"/>
        </w:rPr>
        <w:t>2</w:t>
      </w:r>
      <w:r w:rsidR="00CE257F" w:rsidRPr="00E16D16">
        <w:rPr>
          <w:color w:val="000000" w:themeColor="text1"/>
        </w:rPr>
        <w:t xml:space="preserve">, Kibana solicitará ingresar el token de enrolamiento, aquí se deberá insertar el token desplegado al instalar Elastic, a </w:t>
      </w:r>
      <w:r w:rsidR="00552CEE" w:rsidRPr="00E16D16">
        <w:rPr>
          <w:color w:val="000000" w:themeColor="text1"/>
        </w:rPr>
        <w:t>continuación,</w:t>
      </w:r>
      <w:r w:rsidR="00CE257F" w:rsidRPr="00E16D16">
        <w:rPr>
          <w:color w:val="000000" w:themeColor="text1"/>
        </w:rPr>
        <w:t xml:space="preserve"> dar clic en </w:t>
      </w:r>
      <w:r w:rsidR="00CE257F" w:rsidRPr="00E16D16">
        <w:rPr>
          <w:b/>
          <w:bCs/>
          <w:color w:val="000000" w:themeColor="text1"/>
        </w:rPr>
        <w:t>Configure Elastic</w:t>
      </w:r>
      <w:r w:rsidR="00CE257F" w:rsidRPr="00E16D16">
        <w:rPr>
          <w:color w:val="000000" w:themeColor="text1"/>
        </w:rPr>
        <w:t>.</w:t>
      </w:r>
    </w:p>
    <w:p w14:paraId="3CCBE500" w14:textId="0B18C93F" w:rsidR="00571C1E" w:rsidRPr="000E3D29" w:rsidRDefault="00571C1E" w:rsidP="00571C1E">
      <w:pPr>
        <w:pStyle w:val="Descripcin"/>
        <w:rPr>
          <w:color w:val="auto"/>
        </w:rPr>
      </w:pPr>
      <w:bookmarkStart w:id="327" w:name="_Toc105754899"/>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52</w:t>
      </w:r>
      <w:r w:rsidRPr="000E3D29">
        <w:rPr>
          <w:color w:val="auto"/>
        </w:rPr>
        <w:fldChar w:fldCharType="end"/>
      </w:r>
      <w:r w:rsidRPr="000E3D29">
        <w:rPr>
          <w:color w:val="auto"/>
        </w:rPr>
        <w:t xml:space="preserve"> Configuración Kibana- Token de enrolamiento</w:t>
      </w:r>
      <w:bookmarkEnd w:id="327"/>
    </w:p>
    <w:p w14:paraId="26CD2FC4" w14:textId="53D016CB" w:rsidR="00A35DF0" w:rsidRDefault="00A35DF0" w:rsidP="00A35DF0">
      <w:pPr>
        <w:jc w:val="center"/>
        <w:rPr>
          <w:color w:val="000000" w:themeColor="text1"/>
        </w:rPr>
      </w:pPr>
      <w:r>
        <w:rPr>
          <w:noProof/>
          <w:lang w:eastAsia="es-EC"/>
        </w:rPr>
        <w:drawing>
          <wp:inline distT="0" distB="0" distL="0" distR="0" wp14:anchorId="7170B0D6" wp14:editId="27F9E989">
            <wp:extent cx="4368563" cy="3595663"/>
            <wp:effectExtent l="0" t="0" r="0" b="5080"/>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hat o mensaje de texto&#10;&#10;Descripción generada automáticamente"/>
                    <pic:cNvPicPr/>
                  </pic:nvPicPr>
                  <pic:blipFill>
                    <a:blip r:embed="rId87"/>
                    <a:stretch>
                      <a:fillRect/>
                    </a:stretch>
                  </pic:blipFill>
                  <pic:spPr>
                    <a:xfrm>
                      <a:off x="0" y="0"/>
                      <a:ext cx="4381411" cy="3606238"/>
                    </a:xfrm>
                    <a:prstGeom prst="rect">
                      <a:avLst/>
                    </a:prstGeom>
                  </pic:spPr>
                </pic:pic>
              </a:graphicData>
            </a:graphic>
          </wp:inline>
        </w:drawing>
      </w:r>
    </w:p>
    <w:p w14:paraId="71073E6A" w14:textId="3DF24C17" w:rsidR="00E93621" w:rsidRDefault="00E93621" w:rsidP="00A35DF0">
      <w:pPr>
        <w:jc w:val="center"/>
        <w:rPr>
          <w:color w:val="000000" w:themeColor="text1"/>
        </w:rPr>
      </w:pPr>
    </w:p>
    <w:p w14:paraId="609CDA83" w14:textId="6C06FDC1" w:rsidR="00E93621" w:rsidRPr="000E3D29" w:rsidRDefault="00E93621" w:rsidP="00EF4B32">
      <w:pPr>
        <w:pStyle w:val="Prrafodelista"/>
        <w:numPr>
          <w:ilvl w:val="0"/>
          <w:numId w:val="29"/>
        </w:numPr>
        <w:spacing w:line="360" w:lineRule="auto"/>
        <w:rPr>
          <w:color w:val="auto"/>
        </w:rPr>
      </w:pPr>
      <w:r w:rsidRPr="00E16D16">
        <w:rPr>
          <w:color w:val="000000" w:themeColor="text1"/>
        </w:rPr>
        <w:lastRenderedPageBreak/>
        <w:t xml:space="preserve">La Figura </w:t>
      </w:r>
      <w:r w:rsidR="000E3D29">
        <w:rPr>
          <w:color w:val="000000" w:themeColor="text1"/>
        </w:rPr>
        <w:t>5</w:t>
      </w:r>
      <w:r w:rsidRPr="00E16D16">
        <w:rPr>
          <w:color w:val="000000" w:themeColor="text1"/>
        </w:rPr>
        <w:t>3, corresponde a la pantalla que Kibana despliega para ingresar el usuario y la contraseña, estos datos corresponden a las credenciales generadas en la instalación de ElasticSearch.</w:t>
      </w:r>
    </w:p>
    <w:p w14:paraId="385F6864" w14:textId="5A6EB933" w:rsidR="00E93621" w:rsidRPr="000E3D29" w:rsidRDefault="00E93621" w:rsidP="00E93621">
      <w:pPr>
        <w:pStyle w:val="Descripcin"/>
        <w:rPr>
          <w:color w:val="auto"/>
        </w:rPr>
      </w:pPr>
      <w:bookmarkStart w:id="328" w:name="_Toc105754900"/>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53</w:t>
      </w:r>
      <w:r w:rsidRPr="000E3D29">
        <w:rPr>
          <w:color w:val="auto"/>
        </w:rPr>
        <w:fldChar w:fldCharType="end"/>
      </w:r>
      <w:r w:rsidRPr="000E3D29">
        <w:rPr>
          <w:color w:val="auto"/>
        </w:rPr>
        <w:t xml:space="preserve"> Página de inicio de autenticación de Elastic</w:t>
      </w:r>
      <w:bookmarkEnd w:id="328"/>
    </w:p>
    <w:p w14:paraId="22E311C2" w14:textId="7458F36C" w:rsidR="00E93621" w:rsidRPr="00E93621" w:rsidRDefault="00E93621" w:rsidP="00E93621">
      <w:pPr>
        <w:jc w:val="center"/>
        <w:rPr>
          <w:color w:val="000000" w:themeColor="text1"/>
        </w:rPr>
      </w:pPr>
      <w:r>
        <w:rPr>
          <w:noProof/>
          <w:lang w:eastAsia="es-EC"/>
        </w:rPr>
        <w:drawing>
          <wp:inline distT="0" distB="0" distL="0" distR="0" wp14:anchorId="137F67C1" wp14:editId="7078D366">
            <wp:extent cx="2638425" cy="2674582"/>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2644946" cy="2681192"/>
                    </a:xfrm>
                    <a:prstGeom prst="rect">
                      <a:avLst/>
                    </a:prstGeom>
                    <a:ln/>
                  </pic:spPr>
                </pic:pic>
              </a:graphicData>
            </a:graphic>
          </wp:inline>
        </w:drawing>
      </w:r>
    </w:p>
    <w:p w14:paraId="0A6A6EFE" w14:textId="0E5C64C6" w:rsidR="00055DF9" w:rsidRPr="00E16D16" w:rsidRDefault="00E93621" w:rsidP="00EF4B32">
      <w:pPr>
        <w:pStyle w:val="Prrafodelista"/>
        <w:numPr>
          <w:ilvl w:val="0"/>
          <w:numId w:val="29"/>
        </w:numPr>
        <w:spacing w:line="360" w:lineRule="auto"/>
        <w:jc w:val="both"/>
        <w:rPr>
          <w:b/>
          <w:bCs/>
          <w:color w:val="000000" w:themeColor="text1"/>
        </w:rPr>
      </w:pPr>
      <w:r w:rsidRPr="00E16D16">
        <w:rPr>
          <w:color w:val="000000" w:themeColor="text1"/>
        </w:rPr>
        <w:t>Una vez ingresado las credenciales, tal como se describe en la Figura</w:t>
      </w:r>
      <w:r w:rsidR="00F11E7F" w:rsidRPr="00E16D16">
        <w:rPr>
          <w:color w:val="000000" w:themeColor="text1"/>
        </w:rPr>
        <w:t xml:space="preserve"> </w:t>
      </w:r>
      <w:r w:rsidR="000E3D29">
        <w:rPr>
          <w:color w:val="000000" w:themeColor="text1"/>
        </w:rPr>
        <w:t>5</w:t>
      </w:r>
      <w:r w:rsidR="004D0001" w:rsidRPr="00E16D16">
        <w:rPr>
          <w:color w:val="000000" w:themeColor="text1"/>
        </w:rPr>
        <w:t>4</w:t>
      </w:r>
      <w:r w:rsidRPr="00E16D16">
        <w:rPr>
          <w:color w:val="000000" w:themeColor="text1"/>
        </w:rPr>
        <w:t>, se desplegará la página de Inicio de Kibana. Con ello se podrá crear los índices (tablas), visualizaciones y cuadros de mando.</w:t>
      </w:r>
    </w:p>
    <w:p w14:paraId="6B57C595" w14:textId="483BF96E" w:rsidR="00E93621" w:rsidRPr="000E3D29" w:rsidRDefault="00E93621" w:rsidP="00E93621">
      <w:pPr>
        <w:pStyle w:val="Descripcin"/>
        <w:rPr>
          <w:b/>
          <w:bCs/>
          <w:color w:val="auto"/>
          <w:lang w:val="es-EC"/>
        </w:rPr>
      </w:pPr>
      <w:bookmarkStart w:id="329" w:name="_Toc105754901"/>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54</w:t>
      </w:r>
      <w:r w:rsidRPr="000E3D29">
        <w:rPr>
          <w:color w:val="auto"/>
        </w:rPr>
        <w:fldChar w:fldCharType="end"/>
      </w:r>
      <w:r w:rsidRPr="000E3D29">
        <w:rPr>
          <w:color w:val="auto"/>
        </w:rPr>
        <w:t xml:space="preserve"> Página de Inicio Kibana</w:t>
      </w:r>
      <w:bookmarkEnd w:id="329"/>
    </w:p>
    <w:p w14:paraId="2EFA38EA" w14:textId="50662E3E" w:rsidR="00E93621" w:rsidRPr="00E93621" w:rsidRDefault="00E93621" w:rsidP="00A35DF0">
      <w:pPr>
        <w:jc w:val="center"/>
        <w:rPr>
          <w:b/>
          <w:bCs/>
          <w:color w:val="000000" w:themeColor="text1"/>
          <w:lang w:val="en-US"/>
        </w:rPr>
      </w:pPr>
      <w:r>
        <w:rPr>
          <w:noProof/>
          <w:lang w:eastAsia="es-EC"/>
        </w:rPr>
        <w:drawing>
          <wp:inline distT="0" distB="0" distL="0" distR="0" wp14:anchorId="7B08D411" wp14:editId="537619BE">
            <wp:extent cx="5279390" cy="2861310"/>
            <wp:effectExtent l="0" t="0" r="0" b="0"/>
            <wp:docPr id="77" name="image2.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7" name="image2.png" descr="Interfaz de usuario gráfica, Texto, Aplicación, Sitio web&#10;&#10;Descripción generada automáticamente"/>
                    <pic:cNvPicPr preferRelativeResize="0"/>
                  </pic:nvPicPr>
                  <pic:blipFill>
                    <a:blip r:embed="rId89"/>
                    <a:srcRect/>
                    <a:stretch>
                      <a:fillRect/>
                    </a:stretch>
                  </pic:blipFill>
                  <pic:spPr>
                    <a:xfrm>
                      <a:off x="0" y="0"/>
                      <a:ext cx="5279390" cy="2861310"/>
                    </a:xfrm>
                    <a:prstGeom prst="rect">
                      <a:avLst/>
                    </a:prstGeom>
                    <a:ln/>
                  </pic:spPr>
                </pic:pic>
              </a:graphicData>
            </a:graphic>
          </wp:inline>
        </w:drawing>
      </w:r>
    </w:p>
    <w:p w14:paraId="71FA056D" w14:textId="77777777" w:rsidR="004D0001" w:rsidRDefault="004D0001" w:rsidP="00055DF9">
      <w:pPr>
        <w:jc w:val="left"/>
        <w:rPr>
          <w:b/>
          <w:bCs/>
          <w:color w:val="000000" w:themeColor="text1"/>
        </w:rPr>
      </w:pPr>
    </w:p>
    <w:p w14:paraId="1A347D78" w14:textId="77777777" w:rsidR="004D0001" w:rsidRDefault="004D0001" w:rsidP="00055DF9">
      <w:pPr>
        <w:jc w:val="left"/>
        <w:rPr>
          <w:b/>
          <w:bCs/>
          <w:color w:val="000000" w:themeColor="text1"/>
        </w:rPr>
      </w:pPr>
    </w:p>
    <w:p w14:paraId="7D6FAD58" w14:textId="1FAF1139" w:rsidR="00055DF9" w:rsidRPr="00055DF9" w:rsidRDefault="00055DF9" w:rsidP="00055DF9">
      <w:pPr>
        <w:jc w:val="left"/>
        <w:rPr>
          <w:b/>
          <w:bCs/>
          <w:color w:val="000000" w:themeColor="text1"/>
        </w:rPr>
      </w:pPr>
      <w:r w:rsidRPr="00055DF9">
        <w:rPr>
          <w:b/>
          <w:bCs/>
          <w:color w:val="000000" w:themeColor="text1"/>
        </w:rPr>
        <w:lastRenderedPageBreak/>
        <w:t>Deshabilitar HTTPS</w:t>
      </w:r>
    </w:p>
    <w:p w14:paraId="7A8D249B" w14:textId="632E5C0F" w:rsidR="00055DF9" w:rsidRPr="0070476F" w:rsidRDefault="00D40496" w:rsidP="00055DF9">
      <w:pPr>
        <w:rPr>
          <w:color w:val="000000" w:themeColor="text1"/>
        </w:rPr>
      </w:pPr>
      <w:r>
        <w:rPr>
          <w:color w:val="000000" w:themeColor="text1"/>
        </w:rPr>
        <w:t xml:space="preserve">Hasta </w:t>
      </w:r>
      <w:r w:rsidR="0070476F">
        <w:rPr>
          <w:color w:val="000000" w:themeColor="text1"/>
        </w:rPr>
        <w:t xml:space="preserve">este punto se tiene implementado ElasticSearch y Kibana con conexión HTTPS; sin </w:t>
      </w:r>
      <w:r w:rsidR="00BE7FF0">
        <w:rPr>
          <w:color w:val="000000" w:themeColor="text1"/>
        </w:rPr>
        <w:t>embargo,</w:t>
      </w:r>
      <w:r w:rsidR="0070476F">
        <w:rPr>
          <w:color w:val="000000" w:themeColor="text1"/>
        </w:rPr>
        <w:t xml:space="preserve"> el certificado generado no es confiable, lo que no permitirá el acceso desde Apache Spark a menos</w:t>
      </w:r>
      <w:r w:rsidR="00BE7FF0">
        <w:rPr>
          <w:color w:val="000000" w:themeColor="text1"/>
        </w:rPr>
        <w:t xml:space="preserve"> de </w:t>
      </w:r>
      <w:r w:rsidR="0070476F">
        <w:rPr>
          <w:color w:val="000000" w:themeColor="text1"/>
        </w:rPr>
        <w:t>que se cuent</w:t>
      </w:r>
      <w:r w:rsidR="00BE7FF0">
        <w:rPr>
          <w:color w:val="000000" w:themeColor="text1"/>
        </w:rPr>
        <w:t>e</w:t>
      </w:r>
      <w:r w:rsidR="0070476F">
        <w:rPr>
          <w:color w:val="000000" w:themeColor="text1"/>
        </w:rPr>
        <w:t xml:space="preserve"> con un certificado avalado por una autoridad de certificación. P</w:t>
      </w:r>
      <w:r w:rsidR="00F11E7F">
        <w:rPr>
          <w:color w:val="000000" w:themeColor="text1"/>
        </w:rPr>
        <w:t>ara</w:t>
      </w:r>
      <w:r w:rsidR="0070476F">
        <w:rPr>
          <w:color w:val="000000" w:themeColor="text1"/>
        </w:rPr>
        <w:t xml:space="preserve"> ambientes con Apache Spark en los cuales no se requiera de mecanismos de </w:t>
      </w:r>
      <w:r>
        <w:rPr>
          <w:color w:val="000000" w:themeColor="text1"/>
        </w:rPr>
        <w:t>seguridad,</w:t>
      </w:r>
      <w:r w:rsidR="0070476F">
        <w:rPr>
          <w:color w:val="000000" w:themeColor="text1"/>
        </w:rPr>
        <w:t xml:space="preserve"> se requiere deshabilitar el protocolo HTTPS, a fin de que las solicitudes de acceso fluyan únicamente por HTTP.</w:t>
      </w:r>
    </w:p>
    <w:p w14:paraId="13C247A8" w14:textId="321CCAC2" w:rsidR="00055DF9" w:rsidRPr="00DB69AF" w:rsidRDefault="00055DF9" w:rsidP="00EF4B32">
      <w:pPr>
        <w:pStyle w:val="Prrafodelista"/>
        <w:numPr>
          <w:ilvl w:val="0"/>
          <w:numId w:val="29"/>
        </w:numPr>
        <w:spacing w:line="360" w:lineRule="auto"/>
        <w:jc w:val="both"/>
        <w:rPr>
          <w:lang w:eastAsia="es-ES"/>
        </w:rPr>
      </w:pPr>
      <w:r w:rsidRPr="00C2343A">
        <w:rPr>
          <w:lang w:eastAsia="es-ES"/>
        </w:rPr>
        <w:t>Modificar el archivo</w:t>
      </w:r>
      <w:r>
        <w:rPr>
          <w:lang w:eastAsia="es-ES"/>
        </w:rPr>
        <w:t xml:space="preserve"> elasticsearch.yml dentro de la ruta </w:t>
      </w:r>
      <w:r w:rsidRPr="00C2343A">
        <w:rPr>
          <w:lang w:eastAsia="es-ES"/>
        </w:rPr>
        <w:t xml:space="preserve"> </w:t>
      </w:r>
      <w:r w:rsidRPr="007D5245">
        <w:rPr>
          <w:lang w:val="es-EC" w:eastAsia="es-ES"/>
        </w:rPr>
        <w:t>&lt;RUTA_ELASTIC&gt;</w:t>
      </w:r>
      <w:r w:rsidRPr="00C2343A">
        <w:rPr>
          <w:lang w:eastAsia="es-ES"/>
        </w:rPr>
        <w:t>\config</w:t>
      </w:r>
      <w:r>
        <w:rPr>
          <w:lang w:eastAsia="es-ES"/>
        </w:rPr>
        <w:t xml:space="preserve"> realizando los cambios sobre las siguientes etiquetas, las mismas que se encuentran inicialmente con valor en </w:t>
      </w:r>
      <w:r w:rsidRPr="007D5245">
        <w:rPr>
          <w:i/>
          <w:iCs/>
          <w:lang w:eastAsia="es-ES"/>
        </w:rPr>
        <w:t xml:space="preserve">True. </w:t>
      </w:r>
      <w:r>
        <w:rPr>
          <w:lang w:eastAsia="es-ES"/>
        </w:rPr>
        <w:t xml:space="preserve"> Esto permitirá deshabilitar el p</w:t>
      </w:r>
      <w:r w:rsidR="00D40496">
        <w:rPr>
          <w:lang w:eastAsia="es-ES"/>
        </w:rPr>
        <w:t>rotocolo https y acceder desde K</w:t>
      </w:r>
      <w:r>
        <w:rPr>
          <w:lang w:eastAsia="es-ES"/>
        </w:rPr>
        <w:t xml:space="preserve">ibana y </w:t>
      </w:r>
      <w:r w:rsidR="00D40496">
        <w:rPr>
          <w:lang w:eastAsia="es-ES"/>
        </w:rPr>
        <w:t>S</w:t>
      </w:r>
      <w:r>
        <w:rPr>
          <w:lang w:eastAsia="es-ES"/>
        </w:rPr>
        <w:t xml:space="preserve">park mediante http. </w:t>
      </w:r>
    </w:p>
    <w:p w14:paraId="1F43C523"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xpack.security.enabled: </w:t>
      </w:r>
      <w:r w:rsidRPr="00D32993">
        <w:rPr>
          <w:rFonts w:ascii="Consolas" w:hAnsi="Consolas"/>
          <w:b/>
          <w:bCs/>
          <w:sz w:val="20"/>
          <w:szCs w:val="20"/>
          <w:lang w:val="en-US" w:eastAsia="es-ES"/>
        </w:rPr>
        <w:t>false</w:t>
      </w:r>
    </w:p>
    <w:p w14:paraId="05EE7FA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xpack.security.enrollment.enabled: </w:t>
      </w:r>
      <w:r w:rsidRPr="00D32993">
        <w:rPr>
          <w:rFonts w:ascii="Consolas" w:hAnsi="Consolas"/>
          <w:b/>
          <w:bCs/>
          <w:sz w:val="20"/>
          <w:szCs w:val="20"/>
          <w:lang w:val="en-US" w:eastAsia="es-ES"/>
        </w:rPr>
        <w:t>false</w:t>
      </w:r>
    </w:p>
    <w:p w14:paraId="29A4A68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xpack.security.http.ssl:</w:t>
      </w:r>
    </w:p>
    <w:p w14:paraId="2C964A7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1CB45A08"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xpack.security.transport.ssl:</w:t>
      </w:r>
    </w:p>
    <w:p w14:paraId="4DEE965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397D29EB" w14:textId="070002EF" w:rsidR="0070476F" w:rsidRPr="007D5245" w:rsidRDefault="00D40496" w:rsidP="00EF4B32">
      <w:pPr>
        <w:pStyle w:val="Prrafodelista"/>
        <w:numPr>
          <w:ilvl w:val="0"/>
          <w:numId w:val="29"/>
        </w:numPr>
        <w:spacing w:line="360" w:lineRule="auto"/>
        <w:jc w:val="both"/>
        <w:rPr>
          <w:color w:val="000000" w:themeColor="text1"/>
        </w:rPr>
      </w:pPr>
      <w:r>
        <w:rPr>
          <w:lang w:eastAsia="es-ES"/>
        </w:rPr>
        <w:t>Abrir</w:t>
      </w:r>
      <w:r w:rsidR="0070476F" w:rsidRPr="00C2343A">
        <w:rPr>
          <w:lang w:eastAsia="es-ES"/>
        </w:rPr>
        <w:t xml:space="preserve"> el archivo</w:t>
      </w:r>
      <w:r w:rsidR="0070476F">
        <w:rPr>
          <w:lang w:eastAsia="es-ES"/>
        </w:rPr>
        <w:t xml:space="preserve"> kibana.yml dentro de la ruta </w:t>
      </w:r>
      <w:r w:rsidR="0070476F" w:rsidRPr="00C2343A">
        <w:rPr>
          <w:lang w:eastAsia="es-ES"/>
        </w:rPr>
        <w:t xml:space="preserve"> </w:t>
      </w:r>
      <w:r w:rsidR="0070476F" w:rsidRPr="007D5245">
        <w:rPr>
          <w:lang w:eastAsia="es-ES"/>
        </w:rPr>
        <w:t>&lt;RUTA_KIBANA&gt;</w:t>
      </w:r>
      <w:r w:rsidR="0070476F" w:rsidRPr="00C2343A">
        <w:rPr>
          <w:lang w:eastAsia="es-ES"/>
        </w:rPr>
        <w:t>\config</w:t>
      </w:r>
      <w:r w:rsidR="00D32993">
        <w:rPr>
          <w:lang w:eastAsia="es-ES"/>
        </w:rPr>
        <w:t xml:space="preserve">, dentro de las etiquetas </w:t>
      </w:r>
      <w:r w:rsidR="0070476F">
        <w:rPr>
          <w:lang w:eastAsia="es-ES"/>
        </w:rPr>
        <w:t xml:space="preserve"> </w:t>
      </w:r>
      <w:r w:rsidR="0070476F" w:rsidRPr="007D5245">
        <w:rPr>
          <w:b/>
          <w:bCs/>
          <w:color w:val="000000" w:themeColor="text1"/>
        </w:rPr>
        <w:t>elasticsearch.hosts</w:t>
      </w:r>
      <w:r w:rsidR="0070476F" w:rsidRPr="007D5245">
        <w:rPr>
          <w:color w:val="000000" w:themeColor="text1"/>
        </w:rPr>
        <w:t xml:space="preserve"> y </w:t>
      </w:r>
      <w:r w:rsidR="0070476F" w:rsidRPr="007D5245">
        <w:rPr>
          <w:b/>
          <w:bCs/>
          <w:color w:val="000000" w:themeColor="text1"/>
        </w:rPr>
        <w:t>xpack.fleet.outputs</w:t>
      </w:r>
      <w:r w:rsidR="00D32993" w:rsidRPr="007D5245">
        <w:rPr>
          <w:b/>
          <w:bCs/>
          <w:color w:val="000000" w:themeColor="text1"/>
        </w:rPr>
        <w:t xml:space="preserve"> </w:t>
      </w:r>
      <w:r w:rsidR="00D32993" w:rsidRPr="007D5245">
        <w:rPr>
          <w:color w:val="000000" w:themeColor="text1"/>
        </w:rPr>
        <w:t xml:space="preserve"> y modificar la dirección donde se encuentra el servidor de ElasticSearch con el puerto http.</w:t>
      </w:r>
    </w:p>
    <w:p w14:paraId="240710C8" w14:textId="77777777" w:rsidR="00D32993" w:rsidRPr="008F4288" w:rsidRDefault="00D32993" w:rsidP="007D5245">
      <w:pPr>
        <w:ind w:left="708"/>
        <w:rPr>
          <w:rFonts w:ascii="Consolas" w:hAnsi="Consolas"/>
          <w:color w:val="000000" w:themeColor="text1"/>
          <w:sz w:val="20"/>
          <w:szCs w:val="20"/>
          <w:lang w:val="en-US"/>
        </w:rPr>
      </w:pPr>
      <w:r w:rsidRPr="008F4288">
        <w:rPr>
          <w:rFonts w:ascii="Consolas" w:hAnsi="Consolas"/>
          <w:color w:val="000000" w:themeColor="text1"/>
          <w:sz w:val="20"/>
          <w:szCs w:val="20"/>
          <w:lang w:val="en-US"/>
        </w:rPr>
        <w:t>elasticsearch.hosts: ['</w:t>
      </w:r>
      <w:r w:rsidRPr="008F4288">
        <w:rPr>
          <w:rFonts w:ascii="Consolas" w:hAnsi="Consolas"/>
          <w:b/>
          <w:bCs/>
          <w:color w:val="000000" w:themeColor="text1"/>
          <w:sz w:val="20"/>
          <w:szCs w:val="20"/>
          <w:lang w:val="en-US"/>
        </w:rPr>
        <w:t>http</w:t>
      </w:r>
      <w:r w:rsidRPr="008F4288">
        <w:rPr>
          <w:rFonts w:ascii="Consolas" w:hAnsi="Consolas"/>
          <w:color w:val="000000" w:themeColor="text1"/>
          <w:sz w:val="20"/>
          <w:szCs w:val="20"/>
          <w:lang w:val="en-US"/>
        </w:rPr>
        <w:t>://192.168.1.52:9200']</w:t>
      </w:r>
    </w:p>
    <w:p w14:paraId="74A26831" w14:textId="5CB62110" w:rsidR="00D32993" w:rsidRDefault="00D32993" w:rsidP="007D5245">
      <w:pPr>
        <w:ind w:left="708"/>
        <w:rPr>
          <w:rFonts w:ascii="Consolas" w:hAnsi="Consolas"/>
          <w:color w:val="000000" w:themeColor="text1"/>
          <w:sz w:val="20"/>
          <w:szCs w:val="20"/>
          <w:lang w:val="en-US"/>
        </w:rPr>
      </w:pPr>
      <w:r w:rsidRPr="00D32993">
        <w:rPr>
          <w:rFonts w:ascii="Consolas" w:hAnsi="Consolas"/>
          <w:color w:val="000000" w:themeColor="text1"/>
          <w:sz w:val="20"/>
          <w:szCs w:val="20"/>
          <w:lang w:val="en-US"/>
        </w:rPr>
        <w:t>xpack.fleet.outputs: [{id: fleet-default-output, name: default, is_default: true, is_default_monitoring: true, type: elasticsearch, hosts: ['</w:t>
      </w:r>
      <w:r w:rsidRPr="00D32993">
        <w:rPr>
          <w:rFonts w:ascii="Consolas" w:hAnsi="Consolas"/>
          <w:b/>
          <w:bCs/>
          <w:color w:val="000000" w:themeColor="text1"/>
          <w:sz w:val="20"/>
          <w:szCs w:val="20"/>
          <w:lang w:val="en-US"/>
        </w:rPr>
        <w:t>http</w:t>
      </w:r>
      <w:r w:rsidRPr="00D32993">
        <w:rPr>
          <w:rFonts w:ascii="Consolas" w:hAnsi="Consolas"/>
          <w:color w:val="000000" w:themeColor="text1"/>
          <w:sz w:val="20"/>
          <w:szCs w:val="20"/>
          <w:lang w:val="en-US"/>
        </w:rPr>
        <w:t>://192.168.1.52:9200'], ca_trusted_fingerprint: 615bebd8495982e091ae9c3c5f43c17feca2ac101444d0987bc657e777bd9b11}]</w:t>
      </w:r>
    </w:p>
    <w:p w14:paraId="521F4425" w14:textId="14861769" w:rsidR="00BE7FF0" w:rsidRDefault="00BE7FF0" w:rsidP="007D5245">
      <w:pPr>
        <w:rPr>
          <w:rFonts w:ascii="Consolas" w:hAnsi="Consolas"/>
          <w:color w:val="000000" w:themeColor="text1"/>
          <w:sz w:val="20"/>
          <w:szCs w:val="20"/>
          <w:lang w:val="en-US"/>
        </w:rPr>
      </w:pPr>
    </w:p>
    <w:p w14:paraId="773CD40F" w14:textId="0A98D2FD" w:rsidR="00BE7FF0" w:rsidRDefault="00BE7FF0" w:rsidP="00EF4B32">
      <w:pPr>
        <w:pStyle w:val="Prrafodelista"/>
        <w:numPr>
          <w:ilvl w:val="0"/>
          <w:numId w:val="30"/>
        </w:numPr>
        <w:spacing w:line="360" w:lineRule="auto"/>
        <w:jc w:val="both"/>
        <w:rPr>
          <w:rFonts w:cs="Arial"/>
          <w:color w:val="000000" w:themeColor="text1"/>
          <w:lang w:val="es-EC"/>
        </w:rPr>
      </w:pPr>
      <w:r w:rsidRPr="00BE7FF0">
        <w:rPr>
          <w:rFonts w:cs="Arial"/>
          <w:color w:val="000000" w:themeColor="text1"/>
          <w:lang w:val="es-EC"/>
        </w:rPr>
        <w:t>Con estos cambios efectuados, se deberá iniciar</w:t>
      </w:r>
      <w:r w:rsidR="00552CEE">
        <w:rPr>
          <w:rFonts w:cs="Arial"/>
          <w:color w:val="000000" w:themeColor="text1"/>
          <w:lang w:val="es-EC"/>
        </w:rPr>
        <w:t xml:space="preserve"> nuevamente</w:t>
      </w:r>
      <w:r w:rsidRPr="00BE7FF0">
        <w:rPr>
          <w:rFonts w:cs="Arial"/>
          <w:color w:val="000000" w:themeColor="text1"/>
          <w:lang w:val="es-EC"/>
        </w:rPr>
        <w:t xml:space="preserve"> los servicios de ElasticSearch y Kibana.</w:t>
      </w:r>
    </w:p>
    <w:p w14:paraId="23E2E85D" w14:textId="0E501429" w:rsidR="000D76F5" w:rsidRDefault="000D76F5" w:rsidP="000D76F5">
      <w:pPr>
        <w:rPr>
          <w:rFonts w:cs="Arial"/>
          <w:color w:val="000000" w:themeColor="text1"/>
        </w:rPr>
      </w:pPr>
    </w:p>
    <w:p w14:paraId="31222BE2" w14:textId="06FA3F6B" w:rsidR="000D76F5" w:rsidRDefault="000D76F5" w:rsidP="000D76F5">
      <w:pPr>
        <w:rPr>
          <w:rFonts w:cs="Arial"/>
          <w:color w:val="000000" w:themeColor="text1"/>
        </w:rPr>
      </w:pPr>
    </w:p>
    <w:p w14:paraId="6EC96D98" w14:textId="13739EAC" w:rsidR="000D76F5" w:rsidRPr="000D76F5" w:rsidRDefault="000D76F5" w:rsidP="000D76F5">
      <w:pPr>
        <w:pStyle w:val="Ttulo2"/>
        <w:rPr>
          <w:rFonts w:eastAsia="Times New Roman"/>
          <w:color w:val="000000" w:themeColor="text1"/>
          <w:lang w:eastAsia="es-ES"/>
        </w:rPr>
      </w:pPr>
      <w:bookmarkStart w:id="330" w:name="_Toc105754832"/>
      <w:r w:rsidRPr="007F7722">
        <w:rPr>
          <w:rFonts w:eastAsia="Times New Roman"/>
          <w:color w:val="000000" w:themeColor="text1"/>
          <w:lang w:eastAsia="es-ES"/>
        </w:rPr>
        <w:lastRenderedPageBreak/>
        <w:t>Anexo II</w:t>
      </w:r>
      <w:r>
        <w:rPr>
          <w:rFonts w:eastAsia="Times New Roman"/>
          <w:color w:val="000000" w:themeColor="text1"/>
          <w:lang w:eastAsia="es-ES"/>
        </w:rPr>
        <w:t>I</w:t>
      </w:r>
      <w:r w:rsidRPr="007F7722">
        <w:rPr>
          <w:rFonts w:eastAsia="Times New Roman"/>
          <w:color w:val="000000" w:themeColor="text1"/>
          <w:lang w:eastAsia="es-ES"/>
        </w:rPr>
        <w:t xml:space="preserve">. </w:t>
      </w:r>
      <w:r w:rsidR="00D00F6D">
        <w:rPr>
          <w:rFonts w:eastAsia="Times New Roman"/>
          <w:color w:val="000000" w:themeColor="text1"/>
          <w:lang w:eastAsia="es-ES"/>
        </w:rPr>
        <w:t>I</w:t>
      </w:r>
      <w:r w:rsidR="00D00F6D" w:rsidRPr="007F7722">
        <w:rPr>
          <w:rFonts w:eastAsia="Times New Roman"/>
          <w:color w:val="000000" w:themeColor="text1"/>
          <w:lang w:eastAsia="es-ES"/>
        </w:rPr>
        <w:t>nstalación y configuración</w:t>
      </w:r>
      <w:r w:rsidR="00D00F6D">
        <w:rPr>
          <w:rFonts w:eastAsia="Times New Roman"/>
          <w:color w:val="000000" w:themeColor="text1"/>
          <w:lang w:eastAsia="es-ES"/>
        </w:rPr>
        <w:t xml:space="preserve"> de Apache Spark</w:t>
      </w:r>
      <w:bookmarkEnd w:id="330"/>
    </w:p>
    <w:p w14:paraId="7303DB6D" w14:textId="77B17B05" w:rsidR="000D76F5" w:rsidRDefault="000D76F5" w:rsidP="000D76F5">
      <w:pPr>
        <w:rPr>
          <w:rFonts w:cs="Arial"/>
        </w:rPr>
      </w:pPr>
      <w:r w:rsidRPr="005C7F73">
        <w:rPr>
          <w:rFonts w:cs="Arial"/>
        </w:rPr>
        <w:t xml:space="preserve">Para la instalación de Apache Spark descargar el archivo comprimido desde el sitio </w:t>
      </w:r>
      <w:hyperlink r:id="rId90" w:history="1">
        <w:r w:rsidRPr="00916F5A">
          <w:rPr>
            <w:rStyle w:val="Hipervnculo"/>
            <w:rFonts w:cs="Arial"/>
          </w:rPr>
          <w:t>https://spark.apache.org/downloads.html</w:t>
        </w:r>
      </w:hyperlink>
      <w:r>
        <w:rPr>
          <w:rFonts w:cs="Arial"/>
        </w:rPr>
        <w:t>;  para que exista conectividad y compatibilidad con las versiones de Java, Python, Kafka y ElasticSearch se deberá obtener la versión Spark 2.4.0. Se optó por el Sistema Operativo Windows.</w:t>
      </w:r>
    </w:p>
    <w:p w14:paraId="7605D6A3" w14:textId="77777777" w:rsidR="000D76F5" w:rsidRPr="0029326C" w:rsidRDefault="000D76F5" w:rsidP="000D76F5">
      <w:pPr>
        <w:rPr>
          <w:rFonts w:cs="Arial"/>
          <w:b/>
        </w:rPr>
      </w:pPr>
      <w:r w:rsidRPr="0029326C">
        <w:rPr>
          <w:rFonts w:cs="Arial"/>
          <w:b/>
        </w:rPr>
        <w:t>Spark</w:t>
      </w:r>
    </w:p>
    <w:p w14:paraId="590816BC" w14:textId="77777777" w:rsidR="000D76F5" w:rsidRDefault="000D76F5" w:rsidP="00EF4B32">
      <w:pPr>
        <w:pStyle w:val="Prrafodelista"/>
        <w:numPr>
          <w:ilvl w:val="0"/>
          <w:numId w:val="31"/>
        </w:numPr>
        <w:spacing w:after="160" w:line="360" w:lineRule="auto"/>
        <w:contextualSpacing/>
        <w:jc w:val="both"/>
        <w:rPr>
          <w:rFonts w:cs="Arial"/>
        </w:rPr>
      </w:pPr>
      <w:r w:rsidRPr="005C7F73">
        <w:rPr>
          <w:rFonts w:cs="Arial"/>
        </w:rPr>
        <w:t>Descomprimir el archivo resultante en un directorio local, en adelante la ruta será definida con el valor &lt;RUTA_SPARK&gt;.</w:t>
      </w:r>
    </w:p>
    <w:p w14:paraId="265D1D50"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 xml:space="preserve">Crear la variable de entorno SPARK_HOME con el valor </w:t>
      </w:r>
      <w:r w:rsidRPr="005C7F73">
        <w:rPr>
          <w:rFonts w:cs="Arial"/>
        </w:rPr>
        <w:t>&lt;RUTA_SPARK&gt;</w:t>
      </w:r>
      <w:r>
        <w:rPr>
          <w:rFonts w:cs="Arial"/>
        </w:rPr>
        <w:t xml:space="preserve"> y añadir dentro de la variable path el valor </w:t>
      </w:r>
      <w:r w:rsidRPr="005C7F73">
        <w:rPr>
          <w:rFonts w:cs="Arial"/>
        </w:rPr>
        <w:t>&lt;RUTA_SPARK&gt;</w:t>
      </w:r>
      <w:r>
        <w:rPr>
          <w:rFonts w:cs="Arial"/>
        </w:rPr>
        <w:t>/bin</w:t>
      </w:r>
    </w:p>
    <w:p w14:paraId="5D3A58EF"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Crear el directorio HADOOP/bin y asociarlo a una variable de entorno &lt;HADOOP_HOME&gt;.</w:t>
      </w:r>
    </w:p>
    <w:p w14:paraId="22729E9F" w14:textId="3FFB0F2C" w:rsidR="000D76F5" w:rsidRDefault="000D76F5" w:rsidP="00EF4B32">
      <w:pPr>
        <w:pStyle w:val="Prrafodelista"/>
        <w:numPr>
          <w:ilvl w:val="0"/>
          <w:numId w:val="31"/>
        </w:numPr>
        <w:spacing w:after="160" w:line="360" w:lineRule="auto"/>
        <w:contextualSpacing/>
        <w:jc w:val="both"/>
        <w:rPr>
          <w:rFonts w:cs="Arial"/>
        </w:rPr>
      </w:pPr>
      <w:r>
        <w:rPr>
          <w:rFonts w:cs="Arial"/>
        </w:rPr>
        <w:t>Dentro del directorio HADOOP/bin copiar los archivo</w:t>
      </w:r>
      <w:r w:rsidR="007B1AA1">
        <w:rPr>
          <w:rFonts w:cs="Arial"/>
        </w:rPr>
        <w:t>s</w:t>
      </w:r>
      <w:r>
        <w:rPr>
          <w:rFonts w:cs="Arial"/>
        </w:rPr>
        <w:t xml:space="preserve"> winutil.exe y hadoop.dll, los mismos pueden ser obtenidos del sitio público </w:t>
      </w:r>
      <w:hyperlink r:id="rId91" w:history="1">
        <w:r w:rsidRPr="00916F5A">
          <w:rPr>
            <w:rStyle w:val="Hipervnculo"/>
            <w:rFonts w:cs="Arial"/>
          </w:rPr>
          <w:t>https://github.com/steveloughran/winutils/tree/master/hadoop-2.8.1</w:t>
        </w:r>
      </w:hyperlink>
      <w:r>
        <w:rPr>
          <w:rFonts w:cs="Arial"/>
        </w:rPr>
        <w:t>. Este paso es imperativo para que se permita correr el servicio de Spark sobre Windows.</w:t>
      </w:r>
    </w:p>
    <w:p w14:paraId="223BEC6A" w14:textId="77777777" w:rsidR="000D76F5" w:rsidRDefault="000D76F5" w:rsidP="000D76F5">
      <w:pPr>
        <w:rPr>
          <w:rFonts w:cs="Arial"/>
          <w:b/>
        </w:rPr>
      </w:pPr>
      <w:r w:rsidRPr="0029326C">
        <w:rPr>
          <w:rFonts w:cs="Arial"/>
          <w:b/>
        </w:rPr>
        <w:t>Anaconda</w:t>
      </w:r>
      <w:r>
        <w:rPr>
          <w:rFonts w:cs="Arial"/>
          <w:b/>
        </w:rPr>
        <w:t xml:space="preserve">, Python , JDK y FindSpark </w:t>
      </w:r>
    </w:p>
    <w:p w14:paraId="6FE97041" w14:textId="77777777" w:rsidR="000D76F5" w:rsidRDefault="000D76F5" w:rsidP="00EF4B32">
      <w:pPr>
        <w:pStyle w:val="Prrafodelista"/>
        <w:numPr>
          <w:ilvl w:val="0"/>
          <w:numId w:val="32"/>
        </w:numPr>
        <w:spacing w:after="160" w:line="360" w:lineRule="auto"/>
        <w:contextualSpacing/>
        <w:jc w:val="both"/>
        <w:rPr>
          <w:rFonts w:cs="Arial"/>
        </w:rPr>
      </w:pPr>
      <w:r w:rsidRPr="0029326C">
        <w:rPr>
          <w:rFonts w:cs="Arial"/>
        </w:rPr>
        <w:t>Descargar e instalar A</w:t>
      </w:r>
      <w:r>
        <w:rPr>
          <w:rFonts w:cs="Arial"/>
        </w:rPr>
        <w:t>naconda</w:t>
      </w:r>
      <w:r w:rsidRPr="0029326C">
        <w:rPr>
          <w:rFonts w:cs="Arial"/>
        </w:rPr>
        <w:t xml:space="preserve"> para el sistema Operativo Windows</w:t>
      </w:r>
      <w:r>
        <w:rPr>
          <w:rFonts w:cs="Arial"/>
        </w:rPr>
        <w:t xml:space="preserve"> del sitio </w:t>
      </w:r>
      <w:hyperlink r:id="rId92" w:history="1">
        <w:r w:rsidRPr="00916F5A">
          <w:rPr>
            <w:rStyle w:val="Hipervnculo"/>
            <w:rFonts w:cs="Arial"/>
          </w:rPr>
          <w:t>https://www.anaconda.com/products/distribution</w:t>
        </w:r>
      </w:hyperlink>
      <w:r>
        <w:rPr>
          <w:rFonts w:cs="Arial"/>
        </w:rPr>
        <w:t>.</w:t>
      </w:r>
    </w:p>
    <w:p w14:paraId="69844DF8"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Una vez que se ha instalado Anaconda, debido a que la más reciente versión (a Mayo del 2022) corre sobre Python 3.9, se deberá degradar el mismo hacia Python 3.7; este paso es necesario ya que la versión de Spark descargada se ejecuta correctamente sobre Python 3.7. Para ello dentro de una línea de comandos (CMD.exe Prompt) lanzada desde Anaconda se ejecuta el comando:</w:t>
      </w:r>
    </w:p>
    <w:p w14:paraId="64F1072E" w14:textId="77DC138C" w:rsidR="000D76F5" w:rsidRPr="000D76F5" w:rsidRDefault="000D76F5" w:rsidP="000D76F5">
      <w:pPr>
        <w:pStyle w:val="Prrafodelista"/>
        <w:spacing w:line="360" w:lineRule="auto"/>
        <w:ind w:left="360" w:firstLine="348"/>
        <w:jc w:val="both"/>
        <w:rPr>
          <w:rFonts w:ascii="Consolas" w:hAnsi="Consolas" w:cs="Arial"/>
          <w:sz w:val="20"/>
          <w:szCs w:val="20"/>
        </w:rPr>
      </w:pPr>
      <w:r w:rsidRPr="00B3680E">
        <w:rPr>
          <w:rFonts w:ascii="Consolas" w:hAnsi="Consolas" w:cs="Arial"/>
          <w:sz w:val="20"/>
          <w:szCs w:val="20"/>
        </w:rPr>
        <w:t>conda install python=3.7</w:t>
      </w:r>
    </w:p>
    <w:p w14:paraId="0DAD564B" w14:textId="25C1A38B" w:rsidR="000D76F5" w:rsidRDefault="000D76F5" w:rsidP="00EF4B32">
      <w:pPr>
        <w:pStyle w:val="Prrafodelista"/>
        <w:numPr>
          <w:ilvl w:val="0"/>
          <w:numId w:val="32"/>
        </w:numPr>
        <w:spacing w:after="160" w:line="360" w:lineRule="auto"/>
        <w:contextualSpacing/>
        <w:jc w:val="both"/>
        <w:rPr>
          <w:rFonts w:cs="Arial"/>
        </w:rPr>
      </w:pPr>
      <w:r>
        <w:rPr>
          <w:rFonts w:cs="Arial"/>
        </w:rPr>
        <w:t xml:space="preserve">Crear la variable de entorno PYTHONPATH para poder acceder a la clase java py4j. El valor de la variable corresponde al valor  </w:t>
      </w:r>
      <w:r w:rsidRPr="000D76F5">
        <w:rPr>
          <w:rFonts w:cs="Arial"/>
        </w:rPr>
        <w:t>%SPARK_HOME%/python;%SPARK_HOME%/python/lib/py4j-</w:t>
      </w:r>
      <w:r w:rsidRPr="000D76F5">
        <w:rPr>
          <w:rFonts w:cs="Arial"/>
          <w:b/>
          <w:bCs/>
          <w:highlight w:val="yellow"/>
        </w:rPr>
        <w:t>X.Y.Z</w:t>
      </w:r>
      <w:r w:rsidRPr="000D76F5">
        <w:rPr>
          <w:rFonts w:cs="Arial"/>
        </w:rPr>
        <w:t>-src.zip;%PYTHONPATH%</w:t>
      </w:r>
      <w:r>
        <w:rPr>
          <w:rFonts w:cs="Arial"/>
        </w:rPr>
        <w:t xml:space="preserve"> . La Figura </w:t>
      </w:r>
      <w:r w:rsidR="000E3D29">
        <w:rPr>
          <w:rFonts w:cs="Arial"/>
        </w:rPr>
        <w:t>5</w:t>
      </w:r>
      <w:r>
        <w:rPr>
          <w:rFonts w:cs="Arial"/>
        </w:rPr>
        <w:t>5 , permite visualizar la versión de py4j dentro del directorio &lt;SPARK_HOME&gt;/Python/lib,  para esta instalación se tiene la versi</w:t>
      </w:r>
      <w:r w:rsidR="00EA31B5">
        <w:rPr>
          <w:rFonts w:cs="Arial"/>
        </w:rPr>
        <w:t>ón 0.10.7, por lo que ese valor deberá ser descrito dentro  de la variable de entorno (</w:t>
      </w:r>
      <w:r w:rsidR="00EA31B5" w:rsidRPr="00EA31B5">
        <w:rPr>
          <w:rFonts w:cs="Arial"/>
          <w:b/>
          <w:bCs/>
          <w:highlight w:val="yellow"/>
        </w:rPr>
        <w:t>X.Y.Z</w:t>
      </w:r>
      <w:r w:rsidR="00EA31B5">
        <w:rPr>
          <w:rFonts w:cs="Arial"/>
        </w:rPr>
        <w:t>).</w:t>
      </w:r>
    </w:p>
    <w:p w14:paraId="3A19E69B" w14:textId="77777777" w:rsidR="000D76F5" w:rsidRPr="000D76F5" w:rsidRDefault="000D76F5" w:rsidP="000D76F5">
      <w:pPr>
        <w:spacing w:after="160"/>
        <w:contextualSpacing/>
        <w:rPr>
          <w:rFonts w:cs="Arial"/>
        </w:rPr>
      </w:pPr>
    </w:p>
    <w:p w14:paraId="3FCD638D" w14:textId="2D197E1F" w:rsidR="000D76F5" w:rsidRPr="000E3D29" w:rsidRDefault="000D76F5" w:rsidP="000D76F5">
      <w:pPr>
        <w:pStyle w:val="Descripcin"/>
        <w:rPr>
          <w:rFonts w:cs="Arial"/>
          <w:color w:val="auto"/>
        </w:rPr>
      </w:pPr>
      <w:bookmarkStart w:id="331" w:name="_Toc105754902"/>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55</w:t>
      </w:r>
      <w:r w:rsidRPr="000E3D29">
        <w:rPr>
          <w:color w:val="auto"/>
        </w:rPr>
        <w:fldChar w:fldCharType="end"/>
      </w:r>
      <w:r w:rsidRPr="000E3D29">
        <w:rPr>
          <w:color w:val="auto"/>
        </w:rPr>
        <w:t xml:space="preserve"> Versión py4j dentro de SPARK_HOME</w:t>
      </w:r>
      <w:bookmarkEnd w:id="331"/>
    </w:p>
    <w:p w14:paraId="0BC2F1FA" w14:textId="1B4EF9AF" w:rsidR="000D76F5" w:rsidRPr="000D76F5" w:rsidRDefault="000D76F5" w:rsidP="000D76F5">
      <w:pPr>
        <w:spacing w:after="160"/>
        <w:contextualSpacing/>
        <w:jc w:val="center"/>
        <w:rPr>
          <w:rFonts w:cs="Arial"/>
        </w:rPr>
      </w:pPr>
      <w:r>
        <w:rPr>
          <w:noProof/>
          <w:lang w:eastAsia="es-EC"/>
        </w:rPr>
        <w:drawing>
          <wp:inline distT="0" distB="0" distL="0" distR="0" wp14:anchorId="23BF32CD" wp14:editId="7A3EFC31">
            <wp:extent cx="1435007" cy="815975"/>
            <wp:effectExtent l="0" t="0" r="0" b="317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rotWithShape="1">
                    <a:blip r:embed="rId93"/>
                    <a:srcRect r="72854"/>
                    <a:stretch/>
                  </pic:blipFill>
                  <pic:spPr bwMode="auto">
                    <a:xfrm>
                      <a:off x="0" y="0"/>
                      <a:ext cx="1442307" cy="820126"/>
                    </a:xfrm>
                    <a:prstGeom prst="rect">
                      <a:avLst/>
                    </a:prstGeom>
                    <a:ln>
                      <a:noFill/>
                    </a:ln>
                    <a:extLst>
                      <a:ext uri="{53640926-AAD7-44D8-BBD7-CCE9431645EC}">
                        <a14:shadowObscured xmlns:a14="http://schemas.microsoft.com/office/drawing/2010/main"/>
                      </a:ext>
                    </a:extLst>
                  </pic:spPr>
                </pic:pic>
              </a:graphicData>
            </a:graphic>
          </wp:inline>
        </w:drawing>
      </w:r>
    </w:p>
    <w:p w14:paraId="4DD421E9" w14:textId="77777777" w:rsidR="000D76F5" w:rsidRPr="002216EB" w:rsidRDefault="000D76F5" w:rsidP="000D76F5">
      <w:pPr>
        <w:rPr>
          <w:rFonts w:cs="Arial"/>
        </w:rPr>
      </w:pPr>
    </w:p>
    <w:p w14:paraId="67EA15D2"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De forma similar, la versión de Spark 2.4.0 soporta JDK 8, para ello dentro de una línea de comandos lanzada desde Anaconda se ejecuta el comando:</w:t>
      </w:r>
    </w:p>
    <w:p w14:paraId="278B06A3" w14:textId="072CC998" w:rsidR="000D76F5" w:rsidRPr="007B1AA1" w:rsidRDefault="000D76F5" w:rsidP="007B1AA1">
      <w:pPr>
        <w:pStyle w:val="Prrafodelista"/>
        <w:spacing w:line="360" w:lineRule="auto"/>
        <w:ind w:left="360" w:firstLine="348"/>
        <w:jc w:val="both"/>
        <w:rPr>
          <w:rFonts w:ascii="Consolas" w:hAnsi="Consolas" w:cs="Arial"/>
          <w:sz w:val="20"/>
          <w:szCs w:val="20"/>
        </w:rPr>
      </w:pPr>
      <w:r>
        <w:rPr>
          <w:rFonts w:cs="Arial"/>
        </w:rPr>
        <w:t xml:space="preserve">  </w:t>
      </w:r>
      <w:r w:rsidRPr="00B3680E">
        <w:rPr>
          <w:rFonts w:ascii="Consolas" w:hAnsi="Consolas" w:cs="Arial"/>
          <w:sz w:val="20"/>
          <w:szCs w:val="20"/>
        </w:rPr>
        <w:t xml:space="preserve">conda install </w:t>
      </w:r>
      <w:r>
        <w:rPr>
          <w:rFonts w:ascii="Consolas" w:hAnsi="Consolas" w:cs="Arial"/>
          <w:sz w:val="20"/>
          <w:szCs w:val="20"/>
        </w:rPr>
        <w:t>openjdk</w:t>
      </w:r>
      <w:r w:rsidRPr="00B3680E">
        <w:rPr>
          <w:rFonts w:ascii="Consolas" w:hAnsi="Consolas" w:cs="Arial"/>
          <w:sz w:val="20"/>
          <w:szCs w:val="20"/>
        </w:rPr>
        <w:t>=</w:t>
      </w:r>
      <w:r>
        <w:rPr>
          <w:rFonts w:ascii="Consolas" w:hAnsi="Consolas" w:cs="Arial"/>
          <w:sz w:val="20"/>
          <w:szCs w:val="20"/>
        </w:rPr>
        <w:t>8</w:t>
      </w:r>
    </w:p>
    <w:p w14:paraId="1B8A6146" w14:textId="77777777" w:rsidR="000D76F5" w:rsidRPr="00A16F2C" w:rsidRDefault="000D76F5" w:rsidP="00EF4B32">
      <w:pPr>
        <w:pStyle w:val="Prrafodelista"/>
        <w:numPr>
          <w:ilvl w:val="0"/>
          <w:numId w:val="32"/>
        </w:numPr>
        <w:spacing w:after="160" w:line="360" w:lineRule="auto"/>
        <w:contextualSpacing/>
        <w:jc w:val="both"/>
        <w:rPr>
          <w:rFonts w:ascii="Consolas" w:hAnsi="Consolas" w:cs="Arial"/>
          <w:sz w:val="20"/>
          <w:szCs w:val="20"/>
        </w:rPr>
      </w:pPr>
      <w:r w:rsidRPr="00A16F2C">
        <w:rPr>
          <w:rFonts w:cs="Arial"/>
        </w:rPr>
        <w:t xml:space="preserve">Finalmente, para que cualquier </w:t>
      </w:r>
      <w:r w:rsidRPr="00A16F2C">
        <w:rPr>
          <w:rFonts w:cs="Arial"/>
          <w:i/>
        </w:rPr>
        <w:t>notebook</w:t>
      </w:r>
      <w:r>
        <w:rPr>
          <w:rFonts w:cs="Arial"/>
        </w:rPr>
        <w:t xml:space="preserve"> de Jupyter localice a nuestro servicio de Spark (pyspark) alojado en nuestro equipo local se instalará el paquete de python findspark, a través del comando </w:t>
      </w:r>
    </w:p>
    <w:p w14:paraId="26C28DE7" w14:textId="44E7E9AC" w:rsidR="000D76F5" w:rsidRPr="00AF34C6" w:rsidRDefault="000D76F5" w:rsidP="000D76F5">
      <w:pPr>
        <w:pStyle w:val="Prrafodelista"/>
        <w:spacing w:line="360" w:lineRule="auto"/>
        <w:ind w:left="360" w:firstLine="348"/>
        <w:jc w:val="both"/>
        <w:rPr>
          <w:rFonts w:ascii="Consolas" w:hAnsi="Consolas"/>
          <w:sz w:val="20"/>
          <w:szCs w:val="20"/>
          <w:lang w:val="en-US"/>
        </w:rPr>
      </w:pPr>
      <w:r w:rsidRPr="00AF34C6">
        <w:rPr>
          <w:rFonts w:ascii="Consolas" w:hAnsi="Consolas" w:cs="Arial"/>
          <w:sz w:val="20"/>
          <w:szCs w:val="20"/>
          <w:lang w:val="en-US"/>
        </w:rPr>
        <w:t>pip </w:t>
      </w:r>
      <w:r w:rsidRPr="00AF34C6">
        <w:rPr>
          <w:rFonts w:ascii="Consolas" w:hAnsi="Consolas"/>
          <w:sz w:val="20"/>
          <w:szCs w:val="20"/>
          <w:lang w:val="en-US"/>
        </w:rPr>
        <w:t>install findspark</w:t>
      </w:r>
    </w:p>
    <w:p w14:paraId="40B39C43" w14:textId="4000082C" w:rsidR="0051610A" w:rsidRPr="00AF34C6" w:rsidRDefault="0051610A" w:rsidP="0051610A">
      <w:pPr>
        <w:pStyle w:val="Ttulo2"/>
        <w:rPr>
          <w:rFonts w:eastAsia="Times New Roman"/>
          <w:color w:val="000000" w:themeColor="text1"/>
          <w:lang w:val="en-US" w:eastAsia="es-ES"/>
        </w:rPr>
      </w:pPr>
    </w:p>
    <w:p w14:paraId="5C4662AA" w14:textId="029CBA5D" w:rsidR="007D5245" w:rsidRPr="00AF34C6" w:rsidRDefault="007D5245" w:rsidP="007D5245">
      <w:pPr>
        <w:rPr>
          <w:lang w:val="en-US" w:eastAsia="es-ES"/>
        </w:rPr>
      </w:pPr>
    </w:p>
    <w:p w14:paraId="51A63F3A" w14:textId="6E7C1216" w:rsidR="007D5245" w:rsidRPr="00AF34C6" w:rsidRDefault="007D5245" w:rsidP="007D5245">
      <w:pPr>
        <w:rPr>
          <w:lang w:val="en-US" w:eastAsia="es-ES"/>
        </w:rPr>
      </w:pPr>
    </w:p>
    <w:p w14:paraId="28CEBDC5" w14:textId="6C228670" w:rsidR="007D5245" w:rsidRPr="00AF34C6" w:rsidRDefault="007D5245" w:rsidP="007D5245">
      <w:pPr>
        <w:rPr>
          <w:lang w:val="en-US" w:eastAsia="es-ES"/>
        </w:rPr>
      </w:pPr>
    </w:p>
    <w:p w14:paraId="038C63DD" w14:textId="7AA02601" w:rsidR="007D5245" w:rsidRPr="00AF34C6" w:rsidRDefault="007D5245" w:rsidP="007D5245">
      <w:pPr>
        <w:rPr>
          <w:lang w:val="en-US" w:eastAsia="es-ES"/>
        </w:rPr>
      </w:pPr>
    </w:p>
    <w:p w14:paraId="6CDEF0D1" w14:textId="1CF0C14B" w:rsidR="007D5245" w:rsidRPr="00AF34C6" w:rsidRDefault="007D5245" w:rsidP="007D5245">
      <w:pPr>
        <w:rPr>
          <w:lang w:val="en-US" w:eastAsia="es-ES"/>
        </w:rPr>
      </w:pPr>
    </w:p>
    <w:p w14:paraId="5B34210D" w14:textId="4FFD92B0" w:rsidR="007D5245" w:rsidRPr="00AF34C6" w:rsidRDefault="007D5245" w:rsidP="007D5245">
      <w:pPr>
        <w:rPr>
          <w:lang w:val="en-US" w:eastAsia="es-ES"/>
        </w:rPr>
      </w:pPr>
    </w:p>
    <w:p w14:paraId="4DF1511D" w14:textId="1391FEAA" w:rsidR="007D5245" w:rsidRPr="00AF34C6" w:rsidRDefault="007D5245" w:rsidP="007D5245">
      <w:pPr>
        <w:rPr>
          <w:lang w:val="en-US" w:eastAsia="es-ES"/>
        </w:rPr>
      </w:pPr>
    </w:p>
    <w:p w14:paraId="62E37C73" w14:textId="3E8FA08F" w:rsidR="007D5245" w:rsidRPr="00AF34C6" w:rsidRDefault="007D5245" w:rsidP="007D5245">
      <w:pPr>
        <w:rPr>
          <w:lang w:val="en-US" w:eastAsia="es-ES"/>
        </w:rPr>
      </w:pPr>
    </w:p>
    <w:p w14:paraId="270F64DE" w14:textId="11910161" w:rsidR="007D5245" w:rsidRPr="00AF34C6" w:rsidRDefault="007D5245" w:rsidP="007D5245">
      <w:pPr>
        <w:rPr>
          <w:lang w:val="en-US" w:eastAsia="es-ES"/>
        </w:rPr>
      </w:pPr>
    </w:p>
    <w:p w14:paraId="02EEB059" w14:textId="59DB4063" w:rsidR="007D5245" w:rsidRPr="00AF34C6" w:rsidRDefault="007D5245" w:rsidP="007D5245">
      <w:pPr>
        <w:rPr>
          <w:lang w:val="en-US" w:eastAsia="es-ES"/>
        </w:rPr>
      </w:pPr>
    </w:p>
    <w:p w14:paraId="4B420AB4" w14:textId="1B9B9B02" w:rsidR="007D5245" w:rsidRPr="00AF34C6" w:rsidRDefault="007D5245" w:rsidP="007D5245">
      <w:pPr>
        <w:rPr>
          <w:lang w:val="en-US" w:eastAsia="es-ES"/>
        </w:rPr>
      </w:pPr>
    </w:p>
    <w:p w14:paraId="3B966AA0" w14:textId="77777777" w:rsidR="007D5245" w:rsidRPr="00AF34C6" w:rsidRDefault="007D5245" w:rsidP="007D5245">
      <w:pPr>
        <w:rPr>
          <w:lang w:val="en-US" w:eastAsia="es-ES"/>
        </w:rPr>
      </w:pPr>
    </w:p>
    <w:p w14:paraId="2F9CB1E8" w14:textId="3E3D8353" w:rsidR="0051610A" w:rsidRDefault="0051610A" w:rsidP="0051610A">
      <w:pPr>
        <w:pStyle w:val="Ttulo2"/>
        <w:rPr>
          <w:rFonts w:eastAsia="Times New Roman"/>
          <w:color w:val="000000" w:themeColor="text1"/>
          <w:lang w:eastAsia="es-ES"/>
        </w:rPr>
      </w:pPr>
      <w:bookmarkStart w:id="332" w:name="_Toc105754833"/>
      <w:r w:rsidRPr="00AF34C6">
        <w:rPr>
          <w:rFonts w:eastAsia="Times New Roman"/>
          <w:color w:val="000000" w:themeColor="text1"/>
          <w:lang w:val="en-US" w:eastAsia="es-ES"/>
        </w:rPr>
        <w:lastRenderedPageBreak/>
        <w:t xml:space="preserve">Anexo IV. </w:t>
      </w:r>
      <w:r w:rsidR="00D00F6D">
        <w:rPr>
          <w:rFonts w:eastAsia="Times New Roman"/>
          <w:color w:val="000000" w:themeColor="text1"/>
          <w:lang w:eastAsia="es-ES"/>
        </w:rPr>
        <w:t>I</w:t>
      </w:r>
      <w:r w:rsidR="00D00F6D" w:rsidRPr="00D00F6D">
        <w:rPr>
          <w:rFonts w:eastAsia="Times New Roman"/>
          <w:color w:val="000000" w:themeColor="text1"/>
          <w:lang w:eastAsia="es-ES"/>
        </w:rPr>
        <w:t xml:space="preserve">nstalación de </w:t>
      </w:r>
      <w:r w:rsidR="00D00F6D">
        <w:rPr>
          <w:rFonts w:eastAsia="Times New Roman"/>
          <w:color w:val="000000" w:themeColor="text1"/>
          <w:lang w:eastAsia="es-ES"/>
        </w:rPr>
        <w:t>G</w:t>
      </w:r>
      <w:r w:rsidR="00D00F6D" w:rsidRPr="00D00F6D">
        <w:rPr>
          <w:rFonts w:eastAsia="Times New Roman"/>
          <w:color w:val="000000" w:themeColor="text1"/>
          <w:lang w:eastAsia="es-ES"/>
        </w:rPr>
        <w:t>eopandas</w:t>
      </w:r>
      <w:r w:rsidR="00D00F6D">
        <w:rPr>
          <w:rFonts w:eastAsia="Times New Roman"/>
          <w:color w:val="000000" w:themeColor="text1"/>
          <w:lang w:eastAsia="es-ES"/>
        </w:rPr>
        <w:t xml:space="preserve"> en Anaconda-Jupyter</w:t>
      </w:r>
      <w:bookmarkEnd w:id="332"/>
    </w:p>
    <w:p w14:paraId="58E3DD05" w14:textId="68D89AB3" w:rsidR="00D00F6D" w:rsidRDefault="00475685" w:rsidP="00D00F6D">
      <w:pPr>
        <w:rPr>
          <w:lang w:eastAsia="es-ES"/>
        </w:rPr>
      </w:pPr>
      <w:r>
        <w:rPr>
          <w:lang w:eastAsia="es-ES"/>
        </w:rPr>
        <w:t>Para la instalación de Geopandas en Jupyter se ejecutará las siguientes actividades:</w:t>
      </w:r>
    </w:p>
    <w:p w14:paraId="58B3B20C" w14:textId="58E3BEC8" w:rsidR="00475685" w:rsidRDefault="00475685" w:rsidP="00EF4B32">
      <w:pPr>
        <w:pStyle w:val="Prrafodelista"/>
        <w:numPr>
          <w:ilvl w:val="0"/>
          <w:numId w:val="32"/>
        </w:numPr>
        <w:rPr>
          <w:lang w:eastAsia="es-ES"/>
        </w:rPr>
      </w:pPr>
      <w:r>
        <w:rPr>
          <w:lang w:eastAsia="es-ES"/>
        </w:rPr>
        <w:t>Crear un entorno de desarrollo</w:t>
      </w:r>
      <w:r w:rsidR="00E30B3F">
        <w:rPr>
          <w:lang w:eastAsia="es-ES"/>
        </w:rPr>
        <w:t xml:space="preserve"> en una terminal lanzada en Anaconda con el comando:</w:t>
      </w:r>
    </w:p>
    <w:p w14:paraId="78FFB516" w14:textId="128F0D2B" w:rsidR="00475685" w:rsidRDefault="00475685" w:rsidP="00E30B3F">
      <w:pPr>
        <w:ind w:firstLine="708"/>
        <w:rPr>
          <w:rFonts w:ascii="Consolas" w:hAnsi="Consolas" w:cs="Calibri"/>
          <w:sz w:val="20"/>
          <w:szCs w:val="20"/>
          <w:lang w:val="es-ES"/>
        </w:rPr>
      </w:pPr>
      <w:r w:rsidRPr="00E30B3F">
        <w:rPr>
          <w:rFonts w:ascii="Consolas" w:hAnsi="Consolas" w:cs="Calibri"/>
          <w:sz w:val="20"/>
          <w:szCs w:val="20"/>
          <w:lang w:val="es-ES"/>
        </w:rPr>
        <w:t xml:space="preserve">conda create -n </w:t>
      </w:r>
      <w:r w:rsidR="00E30B3F">
        <w:rPr>
          <w:rFonts w:ascii="Consolas" w:hAnsi="Consolas" w:cs="Calibri"/>
          <w:sz w:val="20"/>
          <w:szCs w:val="20"/>
          <w:lang w:val="es-ES"/>
        </w:rPr>
        <w:t>nombre_entorno_desarrollo</w:t>
      </w:r>
    </w:p>
    <w:p w14:paraId="76AFF11C" w14:textId="21E94B5B" w:rsidR="00E30B3F" w:rsidRPr="00E30B3F" w:rsidRDefault="00E30B3F" w:rsidP="00EF4B32">
      <w:pPr>
        <w:pStyle w:val="Prrafodelista"/>
        <w:numPr>
          <w:ilvl w:val="0"/>
          <w:numId w:val="32"/>
        </w:numPr>
        <w:rPr>
          <w:rFonts w:cstheme="minorBidi"/>
          <w:lang w:val="es-EC" w:eastAsia="es-ES"/>
        </w:rPr>
      </w:pPr>
      <w:r w:rsidRPr="00E30B3F">
        <w:rPr>
          <w:rFonts w:cstheme="minorBidi"/>
          <w:lang w:val="es-EC" w:eastAsia="es-ES"/>
        </w:rPr>
        <w:t>A</w:t>
      </w:r>
      <w:r>
        <w:rPr>
          <w:rFonts w:cstheme="minorBidi"/>
          <w:lang w:val="es-EC" w:eastAsia="es-ES"/>
        </w:rPr>
        <w:t>ctivar el entorno de desarrollo:</w:t>
      </w:r>
    </w:p>
    <w:p w14:paraId="1886DEA0" w14:textId="309D0AE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 xml:space="preserve">conda activate </w:t>
      </w:r>
      <w:r>
        <w:rPr>
          <w:rFonts w:ascii="Consolas" w:hAnsi="Consolas"/>
          <w:sz w:val="20"/>
          <w:szCs w:val="20"/>
        </w:rPr>
        <w:t>nombre_entorno_desarrollo</w:t>
      </w:r>
    </w:p>
    <w:p w14:paraId="0AD61E41" w14:textId="251A71C8" w:rsidR="00E30B3F" w:rsidRPr="00E30B3F" w:rsidRDefault="00E30B3F" w:rsidP="00E30B3F">
      <w:pPr>
        <w:pStyle w:val="Prrafodelista"/>
        <w:spacing w:line="360" w:lineRule="auto"/>
        <w:ind w:left="360" w:firstLine="348"/>
        <w:jc w:val="both"/>
        <w:rPr>
          <w:rFonts w:ascii="Consolas" w:hAnsi="Consolas" w:cs="Arial"/>
          <w:sz w:val="20"/>
          <w:szCs w:val="20"/>
        </w:rPr>
      </w:pPr>
      <w:r w:rsidRPr="00E30B3F">
        <w:rPr>
          <w:rFonts w:ascii="Consolas" w:hAnsi="Consolas" w:cs="Arial"/>
          <w:sz w:val="20"/>
          <w:szCs w:val="20"/>
        </w:rPr>
        <w:t>conda config  --env --add channels conda-forge</w:t>
      </w:r>
    </w:p>
    <w:p w14:paraId="736A7F16" w14:textId="34570E8E" w:rsidR="00E30B3F" w:rsidRPr="00AF34C6" w:rsidRDefault="00E30B3F" w:rsidP="00E30B3F">
      <w:pPr>
        <w:pStyle w:val="Prrafodelista"/>
        <w:spacing w:line="360" w:lineRule="auto"/>
        <w:ind w:left="360" w:firstLine="348"/>
        <w:jc w:val="both"/>
        <w:rPr>
          <w:rFonts w:ascii="Consolas" w:hAnsi="Consolas" w:cs="Arial"/>
          <w:sz w:val="20"/>
          <w:szCs w:val="20"/>
          <w:lang w:val="en-US"/>
        </w:rPr>
      </w:pPr>
      <w:r w:rsidRPr="00AF34C6">
        <w:rPr>
          <w:rFonts w:ascii="Consolas" w:hAnsi="Consolas" w:cs="Arial"/>
          <w:sz w:val="20"/>
          <w:szCs w:val="20"/>
          <w:lang w:val="en-US"/>
        </w:rPr>
        <w:t>conda config --env --set channel_priority strict</w:t>
      </w:r>
    </w:p>
    <w:p w14:paraId="3DB6690E" w14:textId="73B24551" w:rsidR="00E30B3F" w:rsidRDefault="00E30B3F" w:rsidP="00EF4B32">
      <w:pPr>
        <w:pStyle w:val="Prrafodelista"/>
        <w:numPr>
          <w:ilvl w:val="0"/>
          <w:numId w:val="32"/>
        </w:numPr>
        <w:spacing w:line="360" w:lineRule="auto"/>
        <w:jc w:val="both"/>
        <w:rPr>
          <w:lang w:eastAsia="es-ES"/>
        </w:rPr>
      </w:pPr>
      <w:r>
        <w:rPr>
          <w:lang w:eastAsia="es-ES"/>
        </w:rPr>
        <w:t>Instalar geopandas mediante el comando:</w:t>
      </w:r>
    </w:p>
    <w:p w14:paraId="282B13F9" w14:textId="57266074" w:rsidR="00E30B3F" w:rsidRPr="00E30B3F" w:rsidRDefault="00E30B3F" w:rsidP="00E30B3F">
      <w:pPr>
        <w:pStyle w:val="Prrafodelista"/>
        <w:spacing w:line="360" w:lineRule="auto"/>
        <w:ind w:left="708"/>
        <w:jc w:val="both"/>
        <w:rPr>
          <w:rFonts w:ascii="Consolas" w:hAnsi="Consolas" w:cs="Arial"/>
          <w:sz w:val="20"/>
          <w:szCs w:val="20"/>
        </w:rPr>
      </w:pPr>
      <w:r w:rsidRPr="00E30B3F">
        <w:rPr>
          <w:rFonts w:ascii="Consolas" w:hAnsi="Consolas" w:cs="Arial"/>
          <w:sz w:val="20"/>
          <w:szCs w:val="20"/>
        </w:rPr>
        <w:t>conda install geopandas</w:t>
      </w:r>
    </w:p>
    <w:p w14:paraId="66C9D878" w14:textId="02B0CDA1" w:rsidR="00E30B3F" w:rsidRPr="00E30B3F" w:rsidRDefault="00E30B3F" w:rsidP="00EF4B32">
      <w:pPr>
        <w:pStyle w:val="Prrafodelista"/>
        <w:numPr>
          <w:ilvl w:val="0"/>
          <w:numId w:val="32"/>
        </w:numPr>
        <w:spacing w:line="360" w:lineRule="auto"/>
        <w:jc w:val="both"/>
        <w:rPr>
          <w:lang w:eastAsia="es-ES"/>
        </w:rPr>
      </w:pPr>
      <w:r w:rsidRPr="00E30B3F">
        <w:rPr>
          <w:lang w:eastAsia="es-ES"/>
        </w:rPr>
        <w:t>Añadir el entorno de desarrollo Python recientemente creado a Jupyter, a través de la instrucción:</w:t>
      </w:r>
    </w:p>
    <w:p w14:paraId="53CD4E16" w14:textId="27287666" w:rsidR="00E30B3F" w:rsidRPr="00AF34C6" w:rsidRDefault="00E30B3F" w:rsidP="00E30B3F">
      <w:pPr>
        <w:pStyle w:val="Prrafodelista"/>
        <w:spacing w:line="360" w:lineRule="auto"/>
        <w:ind w:left="708"/>
        <w:jc w:val="both"/>
        <w:rPr>
          <w:rFonts w:ascii="Consolas" w:hAnsi="Consolas" w:cs="Arial"/>
          <w:sz w:val="20"/>
          <w:szCs w:val="20"/>
          <w:lang w:val="en-US"/>
        </w:rPr>
      </w:pPr>
      <w:r w:rsidRPr="00AF34C6">
        <w:rPr>
          <w:rFonts w:ascii="Consolas" w:hAnsi="Consolas" w:cs="Arial"/>
          <w:sz w:val="20"/>
          <w:szCs w:val="20"/>
          <w:lang w:val="en-US"/>
        </w:rPr>
        <w:t>python -m ipykernel install --name geo_env</w:t>
      </w:r>
    </w:p>
    <w:p w14:paraId="219817F3" w14:textId="56485EDF" w:rsidR="002C0126" w:rsidRPr="00AF34C6" w:rsidRDefault="002C0126" w:rsidP="0051610A">
      <w:pPr>
        <w:rPr>
          <w:rFonts w:ascii="Consolas" w:hAnsi="Consolas"/>
          <w:sz w:val="20"/>
          <w:szCs w:val="20"/>
          <w:lang w:val="en-US"/>
        </w:rPr>
      </w:pPr>
    </w:p>
    <w:p w14:paraId="316C8527" w14:textId="1E4C4F4D" w:rsidR="007D5245" w:rsidRPr="00AF34C6" w:rsidRDefault="007D5245" w:rsidP="0051610A">
      <w:pPr>
        <w:rPr>
          <w:rFonts w:ascii="Consolas" w:hAnsi="Consolas"/>
          <w:sz w:val="20"/>
          <w:szCs w:val="20"/>
          <w:lang w:val="en-US"/>
        </w:rPr>
      </w:pPr>
    </w:p>
    <w:p w14:paraId="708AFA90" w14:textId="77B3D75D" w:rsidR="007D5245" w:rsidRPr="00AF34C6" w:rsidRDefault="007D5245" w:rsidP="0051610A">
      <w:pPr>
        <w:rPr>
          <w:rFonts w:ascii="Consolas" w:hAnsi="Consolas"/>
          <w:sz w:val="20"/>
          <w:szCs w:val="20"/>
          <w:lang w:val="en-US"/>
        </w:rPr>
      </w:pPr>
    </w:p>
    <w:p w14:paraId="4959F39C" w14:textId="12B39EF0" w:rsidR="007D5245" w:rsidRPr="00AF34C6" w:rsidRDefault="007D5245" w:rsidP="0051610A">
      <w:pPr>
        <w:rPr>
          <w:rFonts w:ascii="Consolas" w:hAnsi="Consolas"/>
          <w:sz w:val="20"/>
          <w:szCs w:val="20"/>
          <w:lang w:val="en-US"/>
        </w:rPr>
      </w:pPr>
    </w:p>
    <w:p w14:paraId="0FE52353" w14:textId="210F6BFE" w:rsidR="007D5245" w:rsidRPr="00AF34C6" w:rsidRDefault="007D5245" w:rsidP="0051610A">
      <w:pPr>
        <w:rPr>
          <w:rFonts w:ascii="Consolas" w:hAnsi="Consolas"/>
          <w:sz w:val="20"/>
          <w:szCs w:val="20"/>
          <w:lang w:val="en-US"/>
        </w:rPr>
      </w:pPr>
    </w:p>
    <w:p w14:paraId="67AEB3AE" w14:textId="75504FDE" w:rsidR="007D5245" w:rsidRPr="00AF34C6" w:rsidRDefault="007D5245" w:rsidP="0051610A">
      <w:pPr>
        <w:rPr>
          <w:rFonts w:ascii="Consolas" w:hAnsi="Consolas"/>
          <w:sz w:val="20"/>
          <w:szCs w:val="20"/>
          <w:lang w:val="en-US"/>
        </w:rPr>
      </w:pPr>
    </w:p>
    <w:p w14:paraId="2514DEFA" w14:textId="67B561F4" w:rsidR="007D5245" w:rsidRPr="00AF34C6" w:rsidRDefault="007D5245" w:rsidP="0051610A">
      <w:pPr>
        <w:rPr>
          <w:rFonts w:ascii="Consolas" w:hAnsi="Consolas"/>
          <w:sz w:val="20"/>
          <w:szCs w:val="20"/>
          <w:lang w:val="en-US"/>
        </w:rPr>
      </w:pPr>
    </w:p>
    <w:p w14:paraId="347BA994" w14:textId="5783811F" w:rsidR="007D5245" w:rsidRPr="00AF34C6" w:rsidRDefault="007D5245" w:rsidP="0051610A">
      <w:pPr>
        <w:rPr>
          <w:rFonts w:ascii="Consolas" w:hAnsi="Consolas"/>
          <w:sz w:val="20"/>
          <w:szCs w:val="20"/>
          <w:lang w:val="en-US"/>
        </w:rPr>
      </w:pPr>
    </w:p>
    <w:p w14:paraId="6AFD5953" w14:textId="22CFBEFF" w:rsidR="007D5245" w:rsidRPr="00AF34C6" w:rsidRDefault="007D5245" w:rsidP="0051610A">
      <w:pPr>
        <w:rPr>
          <w:rFonts w:ascii="Consolas" w:hAnsi="Consolas"/>
          <w:sz w:val="20"/>
          <w:szCs w:val="20"/>
          <w:lang w:val="en-US"/>
        </w:rPr>
      </w:pPr>
    </w:p>
    <w:p w14:paraId="16DEFD27" w14:textId="065E43DA" w:rsidR="007D5245" w:rsidRPr="00AF34C6" w:rsidRDefault="007D5245" w:rsidP="0051610A">
      <w:pPr>
        <w:rPr>
          <w:rFonts w:ascii="Consolas" w:hAnsi="Consolas"/>
          <w:sz w:val="20"/>
          <w:szCs w:val="20"/>
          <w:lang w:val="en-US"/>
        </w:rPr>
      </w:pPr>
    </w:p>
    <w:p w14:paraId="695DADA7" w14:textId="77777777" w:rsidR="007D5245" w:rsidRPr="00AF34C6" w:rsidRDefault="007D5245" w:rsidP="0051610A">
      <w:pPr>
        <w:rPr>
          <w:rFonts w:ascii="Consolas" w:hAnsi="Consolas"/>
          <w:sz w:val="20"/>
          <w:szCs w:val="20"/>
          <w:lang w:val="en-US"/>
        </w:rPr>
      </w:pPr>
    </w:p>
    <w:p w14:paraId="738BCAC3" w14:textId="4D6DBDD2" w:rsidR="002D1E13" w:rsidRPr="002D1E13" w:rsidRDefault="002D1E13" w:rsidP="002D1E13">
      <w:pPr>
        <w:pStyle w:val="Ttulo2"/>
        <w:rPr>
          <w:rFonts w:eastAsia="Times New Roman"/>
          <w:color w:val="000000" w:themeColor="text1"/>
          <w:lang w:eastAsia="es-ES"/>
        </w:rPr>
      </w:pPr>
      <w:bookmarkStart w:id="333" w:name="_Toc105754834"/>
      <w:r w:rsidRPr="007F7722">
        <w:rPr>
          <w:rFonts w:eastAsia="Times New Roman"/>
          <w:color w:val="000000" w:themeColor="text1"/>
          <w:lang w:eastAsia="es-ES"/>
        </w:rPr>
        <w:lastRenderedPageBreak/>
        <w:t xml:space="preserve">Anexo </w:t>
      </w:r>
      <w:r>
        <w:rPr>
          <w:rFonts w:eastAsia="Times New Roman"/>
          <w:color w:val="000000" w:themeColor="text1"/>
          <w:lang w:eastAsia="es-ES"/>
        </w:rPr>
        <w:t>V</w:t>
      </w:r>
      <w:r w:rsidRPr="007F7722">
        <w:rPr>
          <w:rFonts w:eastAsia="Times New Roman"/>
          <w:color w:val="000000" w:themeColor="text1"/>
          <w:lang w:eastAsia="es-ES"/>
        </w:rPr>
        <w:t xml:space="preserve">. </w:t>
      </w:r>
      <w:r w:rsidR="00D00F6D">
        <w:rPr>
          <w:rFonts w:eastAsia="Times New Roman"/>
          <w:color w:val="000000" w:themeColor="text1"/>
          <w:lang w:eastAsia="es-ES"/>
        </w:rPr>
        <w:t>Análisis de Componentes Principales</w:t>
      </w:r>
      <w:bookmarkEnd w:id="333"/>
    </w:p>
    <w:p w14:paraId="6B19C6C4" w14:textId="60AC125E" w:rsidR="002D1E13" w:rsidRPr="00881F30" w:rsidRDefault="002D1E13" w:rsidP="002D1E13">
      <w:pPr>
        <w:rPr>
          <w:color w:val="000000" w:themeColor="text1"/>
          <w:lang w:eastAsia="es-ES" w:bidi="en-US"/>
        </w:rPr>
      </w:pPr>
      <w:r w:rsidRPr="002D1E13">
        <w:rPr>
          <w:color w:val="000000" w:themeColor="text1"/>
          <w:lang w:eastAsia="es-ES" w:bidi="en-US"/>
        </w:rPr>
        <w:t>El</w:t>
      </w:r>
      <w:r w:rsidRPr="00881F30">
        <w:rPr>
          <w:color w:val="000000" w:themeColor="text1"/>
          <w:lang w:eastAsia="es-ES" w:bidi="en-US"/>
        </w:rPr>
        <w:t xml:space="preserve"> Análisis de Componentes Principales es una técnica estadística empleada para la reducción de dimensiones, la Figura </w:t>
      </w:r>
      <w:r w:rsidR="000E3D29">
        <w:rPr>
          <w:color w:val="000000" w:themeColor="text1"/>
          <w:lang w:eastAsia="es-ES" w:bidi="en-US"/>
        </w:rPr>
        <w:t>56</w:t>
      </w:r>
      <w:r w:rsidRPr="00881F30">
        <w:rPr>
          <w:color w:val="000000" w:themeColor="text1"/>
          <w:lang w:eastAsia="es-ES" w:bidi="en-US"/>
        </w:rPr>
        <w:t xml:space="preserve">, demuestra como a través de PCA, un conjunto de datos definidos en primera instancia con tres variables (3D) logran representarse mediante un plano bidimensional con el objetivo clave que es facilitar su análisis y visualización, así como también mejorar el rendimiento de un algoritmo de </w:t>
      </w:r>
      <w:r w:rsidRPr="00881F30">
        <w:rPr>
          <w:i/>
          <w:iCs/>
          <w:color w:val="000000" w:themeColor="text1"/>
          <w:lang w:eastAsia="es-ES" w:bidi="en-US"/>
        </w:rPr>
        <w:t>Machine Learning</w:t>
      </w:r>
      <w:r w:rsidRPr="00881F30">
        <w:rPr>
          <w:color w:val="000000" w:themeColor="text1"/>
          <w:lang w:eastAsia="es-ES" w:bidi="en-US"/>
        </w:rPr>
        <w:t>.</w:t>
      </w:r>
    </w:p>
    <w:p w14:paraId="56EB4D55" w14:textId="65FE064E" w:rsidR="002D1E13" w:rsidRPr="000E3D29" w:rsidRDefault="000E3D29" w:rsidP="000E3D29">
      <w:pPr>
        <w:pStyle w:val="Descripcin"/>
        <w:rPr>
          <w:color w:val="auto"/>
          <w:lang w:eastAsia="es-ES" w:bidi="en-US"/>
        </w:rPr>
      </w:pPr>
      <w:bookmarkStart w:id="334" w:name="_Toc105754903"/>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Pr="000E3D29">
        <w:rPr>
          <w:noProof/>
          <w:color w:val="auto"/>
        </w:rPr>
        <w:t>56</w:t>
      </w:r>
      <w:r w:rsidRPr="000E3D29">
        <w:rPr>
          <w:color w:val="auto"/>
        </w:rPr>
        <w:fldChar w:fldCharType="end"/>
      </w:r>
      <w:r w:rsidRPr="000E3D29">
        <w:rPr>
          <w:color w:val="auto"/>
        </w:rPr>
        <w:t xml:space="preserve"> Reducción de dimensionalidad con PCA</w:t>
      </w:r>
      <w:bookmarkEnd w:id="334"/>
    </w:p>
    <w:p w14:paraId="1C0297AA" w14:textId="77777777" w:rsidR="002D1E13" w:rsidRDefault="002D1E13" w:rsidP="002D1E13">
      <w:pPr>
        <w:rPr>
          <w:color w:val="000000" w:themeColor="text1"/>
          <w:lang w:eastAsia="es-ES" w:bidi="en-US"/>
        </w:rPr>
      </w:pPr>
      <w:r w:rsidRPr="00881F30">
        <w:rPr>
          <w:noProof/>
          <w:color w:val="000000" w:themeColor="text1"/>
          <w:lang w:eastAsia="es-EC"/>
        </w:rPr>
        <w:drawing>
          <wp:inline distT="0" distB="0" distL="0" distR="0" wp14:anchorId="4536EC93" wp14:editId="671EA3AF">
            <wp:extent cx="5759450" cy="1847850"/>
            <wp:effectExtent l="0" t="0" r="0" b="0"/>
            <wp:docPr id="3"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etras&#10;&#10;Descripción generada automáticamente con confianza media"/>
                    <pic:cNvPicPr/>
                  </pic:nvPicPr>
                  <pic:blipFill rotWithShape="1">
                    <a:blip r:embed="rId94"/>
                    <a:srcRect b="5916"/>
                    <a:stretch/>
                  </pic:blipFill>
                  <pic:spPr bwMode="auto">
                    <a:xfrm>
                      <a:off x="0" y="0"/>
                      <a:ext cx="5759450" cy="1847850"/>
                    </a:xfrm>
                    <a:prstGeom prst="rect">
                      <a:avLst/>
                    </a:prstGeom>
                    <a:ln>
                      <a:noFill/>
                    </a:ln>
                    <a:extLst>
                      <a:ext uri="{53640926-AAD7-44D8-BBD7-CCE9431645EC}">
                        <a14:shadowObscured xmlns:a14="http://schemas.microsoft.com/office/drawing/2010/main"/>
                      </a:ext>
                    </a:extLst>
                  </pic:spPr>
                </pic:pic>
              </a:graphicData>
            </a:graphic>
          </wp:inline>
        </w:drawing>
      </w:r>
      <w:r w:rsidRPr="00881F30">
        <w:rPr>
          <w:color w:val="000000" w:themeColor="text1"/>
          <w:lang w:eastAsia="es-ES" w:bidi="en-US"/>
        </w:rPr>
        <w:t xml:space="preserve"> </w:t>
      </w:r>
    </w:p>
    <w:p w14:paraId="2A8109CF" w14:textId="77777777" w:rsidR="002D1E13" w:rsidRPr="00A673C3" w:rsidRDefault="002D1E13" w:rsidP="002D1E13">
      <w:pPr>
        <w:jc w:val="center"/>
        <w:rPr>
          <w:b/>
          <w:color w:val="000000" w:themeColor="text1"/>
          <w:sz w:val="18"/>
          <w:szCs w:val="18"/>
          <w:lang w:eastAsia="es-ES" w:bidi="en-US"/>
        </w:rPr>
      </w:pPr>
      <w:r w:rsidRPr="00A673C3">
        <w:rPr>
          <w:b/>
          <w:color w:val="000000" w:themeColor="text1"/>
          <w:sz w:val="18"/>
          <w:szCs w:val="18"/>
          <w:lang w:eastAsia="es-ES" w:bidi="en-US"/>
        </w:rPr>
        <w:t>Fuente:</w:t>
      </w:r>
      <w:r w:rsidRPr="005F6960">
        <w:rPr>
          <w:color w:val="000000" w:themeColor="text1"/>
          <w:sz w:val="18"/>
          <w:szCs w:val="18"/>
          <w:lang w:eastAsia="es-ES" w:bidi="en-US"/>
        </w:rPr>
        <w:t xml:space="preserve"> </w:t>
      </w:r>
      <w:r w:rsidRPr="00A673C3">
        <w:rPr>
          <w:color w:val="000000" w:themeColor="text1"/>
          <w:sz w:val="18"/>
          <w:szCs w:val="18"/>
          <w:lang w:eastAsia="es-ES" w:bidi="en-US"/>
        </w:rPr>
        <w:t>https://365datascience.com/</w:t>
      </w:r>
    </w:p>
    <w:p w14:paraId="336214C1" w14:textId="77777777" w:rsidR="002D1E13" w:rsidRDefault="002D1E13" w:rsidP="002D1E13">
      <w:pPr>
        <w:rPr>
          <w:color w:val="000000" w:themeColor="text1"/>
          <w:lang w:eastAsia="es-ES" w:bidi="en-US"/>
        </w:rPr>
      </w:pPr>
      <w:r w:rsidRPr="00881F30">
        <w:rPr>
          <w:color w:val="000000" w:themeColor="text1"/>
          <w:lang w:eastAsia="es-ES" w:bidi="en-US"/>
        </w:rPr>
        <w:t>A través de esta técnica, se busca que, con una menor dimensionalidad, se represente la más importante información. Las variables resultantes, mejor conocidas como componentes principales, en sí no son una copia de las variables de entradas, sino que son un resumen de estas y cómo se relacionan.</w:t>
      </w:r>
    </w:p>
    <w:p w14:paraId="54C2FFB0" w14:textId="77777777" w:rsidR="002D1E13" w:rsidRPr="00881F30" w:rsidRDefault="002D1E13" w:rsidP="002D1E13">
      <w:pPr>
        <w:rPr>
          <w:color w:val="000000" w:themeColor="text1"/>
          <w:lang w:eastAsia="es-ES" w:bidi="en-US"/>
        </w:rPr>
      </w:pPr>
    </w:p>
    <w:p w14:paraId="57D7D907" w14:textId="77777777" w:rsidR="002D1E13" w:rsidRPr="00881F30" w:rsidRDefault="002D1E13" w:rsidP="002D1E13">
      <w:pPr>
        <w:rPr>
          <w:color w:val="000000" w:themeColor="text1"/>
          <w:lang w:val="es-ES" w:eastAsia="es-ES"/>
        </w:rPr>
      </w:pPr>
      <w:r w:rsidRPr="00881F30">
        <w:rPr>
          <w:color w:val="000000" w:themeColor="text1"/>
          <w:lang w:val="es-ES" w:eastAsia="es-ES"/>
        </w:rPr>
        <w:t>La obtención de los componentes principales viene dada por los pasos descritos a continuación en el contexto de utilizar un lenguaje de programación para su cálculo:</w:t>
      </w:r>
    </w:p>
    <w:p w14:paraId="0EADD66F"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Normalizar los datos, de esta forma todas las variables que pueden estar en diferentes unidades de medida son transformadas en un conjunto de datos con el mismo peso e importancia.</w:t>
      </w:r>
    </w:p>
    <w:p w14:paraId="3E082196" w14:textId="1D7E1D7C"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Calcular todos los componentes, cuya cantidad es similar al total de variables, que contienen en forma ordenada la distribución de la varianza. La sumatoria de la varianza es 1.</w:t>
      </w:r>
      <w:r w:rsidRPr="00881F30">
        <w:rPr>
          <w:color w:val="000000" w:themeColor="text1"/>
          <w:lang w:val="es-EC" w:eastAsia="es-ES" w:bidi="en-US"/>
        </w:rPr>
        <w:t xml:space="preserve"> La Figura </w:t>
      </w:r>
      <w:r w:rsidR="000E3D29">
        <w:rPr>
          <w:color w:val="000000" w:themeColor="text1"/>
          <w:lang w:val="es-EC" w:eastAsia="es-ES" w:bidi="en-US"/>
        </w:rPr>
        <w:t>57</w:t>
      </w:r>
      <w:r w:rsidRPr="00881F30">
        <w:rPr>
          <w:color w:val="000000" w:themeColor="text1"/>
          <w:lang w:val="es-EC" w:eastAsia="es-ES" w:bidi="en-US"/>
        </w:rPr>
        <w:t xml:space="preserve"> describe la varianza acumulativa para cada componente de un total de siete. Como se observa, la varianza es mayor en los primeros componentes. Por ejemplo, con los tres primeros se tiene una varianza acumulativa del 80%, lo que equivale a tener </w:t>
      </w:r>
      <w:r w:rsidRPr="00881F30">
        <w:rPr>
          <w:color w:val="000000" w:themeColor="text1"/>
          <w:lang w:val="es-EC" w:eastAsia="es-ES" w:bidi="en-US"/>
        </w:rPr>
        <w:lastRenderedPageBreak/>
        <w:t xml:space="preserve">con únicamente tres dimensiones el 80% de la información más representativa del </w:t>
      </w:r>
      <w:r w:rsidRPr="00881F30">
        <w:rPr>
          <w:i/>
          <w:iCs/>
          <w:color w:val="000000" w:themeColor="text1"/>
          <w:lang w:val="es-EC" w:eastAsia="es-ES" w:bidi="en-US"/>
        </w:rPr>
        <w:t xml:space="preserve">set </w:t>
      </w:r>
      <w:r w:rsidRPr="00881F30">
        <w:rPr>
          <w:color w:val="000000" w:themeColor="text1"/>
          <w:lang w:val="es-EC" w:eastAsia="es-ES" w:bidi="en-US"/>
        </w:rPr>
        <w:t xml:space="preserve"> de datos en lugar de emplear siete variables.</w:t>
      </w:r>
    </w:p>
    <w:p w14:paraId="58FD5959" w14:textId="75788F26" w:rsidR="002D1E13" w:rsidRPr="00881F30" w:rsidRDefault="002D1E13" w:rsidP="002D1E13">
      <w:pPr>
        <w:pStyle w:val="Descripcin"/>
        <w:rPr>
          <w:color w:val="000000" w:themeColor="text1"/>
          <w:lang w:eastAsia="es-ES" w:bidi="en-US"/>
        </w:rPr>
      </w:pPr>
      <w:bookmarkStart w:id="335" w:name="_Toc10575490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57</w:t>
      </w:r>
      <w:r w:rsidRPr="00881F30">
        <w:rPr>
          <w:color w:val="000000" w:themeColor="text1"/>
        </w:rPr>
        <w:fldChar w:fldCharType="end"/>
      </w:r>
      <w:r w:rsidRPr="00881F30">
        <w:rPr>
          <w:color w:val="000000" w:themeColor="text1"/>
        </w:rPr>
        <w:t xml:space="preserve"> Varianza acumulada por componentes</w:t>
      </w:r>
      <w:bookmarkEnd w:id="335"/>
    </w:p>
    <w:p w14:paraId="0A598DB7" w14:textId="77777777" w:rsidR="002D1E13" w:rsidRDefault="002D1E13" w:rsidP="002D1E13">
      <w:pPr>
        <w:jc w:val="center"/>
        <w:rPr>
          <w:color w:val="000000" w:themeColor="text1"/>
          <w:lang w:eastAsia="es-ES" w:bidi="en-US"/>
        </w:rPr>
      </w:pPr>
      <w:r w:rsidRPr="00881F30">
        <w:rPr>
          <w:noProof/>
          <w:color w:val="000000" w:themeColor="text1"/>
          <w:lang w:eastAsia="es-EC"/>
        </w:rPr>
        <w:drawing>
          <wp:inline distT="0" distB="0" distL="0" distR="0" wp14:anchorId="1D7A5A13" wp14:editId="79DE5B26">
            <wp:extent cx="3369937" cy="2409825"/>
            <wp:effectExtent l="0" t="0" r="2540"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rotWithShape="1">
                    <a:blip r:embed="rId95"/>
                    <a:srcRect t="5010"/>
                    <a:stretch/>
                  </pic:blipFill>
                  <pic:spPr bwMode="auto">
                    <a:xfrm>
                      <a:off x="0" y="0"/>
                      <a:ext cx="3398903" cy="2430539"/>
                    </a:xfrm>
                    <a:prstGeom prst="rect">
                      <a:avLst/>
                    </a:prstGeom>
                    <a:ln>
                      <a:noFill/>
                    </a:ln>
                    <a:extLst>
                      <a:ext uri="{53640926-AAD7-44D8-BBD7-CCE9431645EC}">
                        <a14:shadowObscured xmlns:a14="http://schemas.microsoft.com/office/drawing/2010/main"/>
                      </a:ext>
                    </a:extLst>
                  </pic:spPr>
                </pic:pic>
              </a:graphicData>
            </a:graphic>
          </wp:inline>
        </w:drawing>
      </w:r>
    </w:p>
    <w:p w14:paraId="289E6BEA" w14:textId="77777777" w:rsidR="002D1E13" w:rsidRPr="00A673C3" w:rsidRDefault="002D1E13" w:rsidP="002D1E13">
      <w:pPr>
        <w:jc w:val="center"/>
        <w:rPr>
          <w:color w:val="000000" w:themeColor="text1"/>
          <w:sz w:val="18"/>
          <w:szCs w:val="18"/>
          <w:lang w:eastAsia="es-ES" w:bidi="en-US"/>
        </w:rPr>
      </w:pPr>
      <w:r w:rsidRPr="00A673C3">
        <w:rPr>
          <w:b/>
          <w:color w:val="000000" w:themeColor="text1"/>
          <w:sz w:val="18"/>
          <w:szCs w:val="18"/>
          <w:lang w:eastAsia="es-ES" w:bidi="en-US"/>
        </w:rPr>
        <w:t>Fuente:</w:t>
      </w:r>
      <w:r w:rsidRPr="00A673C3">
        <w:rPr>
          <w:color w:val="000000" w:themeColor="text1"/>
          <w:sz w:val="18"/>
          <w:szCs w:val="18"/>
          <w:lang w:eastAsia="es-ES" w:bidi="en-US"/>
        </w:rPr>
        <w:t xml:space="preserve"> https://365datascience.com/</w:t>
      </w:r>
    </w:p>
    <w:p w14:paraId="609EBFF4"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Obtener el set de datos resultante en función de un cálculo de PCA para un determinado número de componentes. Con estos nuevos datos se podrá realizar cualquier tipo de análisis, en el caso de este TFM la aplicación de algoritmos de clusterización.</w:t>
      </w:r>
    </w:p>
    <w:p w14:paraId="60688A9F" w14:textId="77777777" w:rsidR="002D1E13" w:rsidRPr="002D1E13" w:rsidRDefault="002D1E13" w:rsidP="002D1E13">
      <w:pPr>
        <w:rPr>
          <w:rFonts w:ascii="Consolas" w:hAnsi="Consolas" w:cs="Arial"/>
          <w:sz w:val="20"/>
          <w:szCs w:val="20"/>
          <w:lang w:val="es-ES"/>
        </w:rPr>
      </w:pPr>
    </w:p>
    <w:p w14:paraId="10CA97BC" w14:textId="77777777" w:rsidR="000D76F5" w:rsidRPr="00B3680E" w:rsidRDefault="000D76F5" w:rsidP="000D76F5">
      <w:pPr>
        <w:pStyle w:val="Prrafodelista"/>
        <w:spacing w:line="360" w:lineRule="auto"/>
        <w:ind w:left="360" w:firstLine="348"/>
        <w:jc w:val="both"/>
        <w:rPr>
          <w:rFonts w:cs="Arial"/>
        </w:rPr>
      </w:pPr>
    </w:p>
    <w:p w14:paraId="495F95D5" w14:textId="77777777" w:rsidR="000D76F5" w:rsidRPr="000D76F5" w:rsidRDefault="000D76F5" w:rsidP="000D76F5">
      <w:pPr>
        <w:rPr>
          <w:rFonts w:cs="Arial"/>
          <w:color w:val="000000" w:themeColor="text1"/>
        </w:rPr>
      </w:pPr>
    </w:p>
    <w:sectPr w:rsidR="000D76F5" w:rsidRPr="000D76F5">
      <w:headerReference w:type="default" r:id="rId96"/>
      <w:footerReference w:type="default" r:id="rId97"/>
      <w:headerReference w:type="first" r:id="rId98"/>
      <w:footerReference w:type="first" r:id="rId99"/>
      <w:pgSz w:w="11906" w:h="16838"/>
      <w:pgMar w:top="1418" w:right="851" w:bottom="1418" w:left="1985" w:header="709" w:footer="709" w:gutter="0"/>
      <w:cols w:space="720"/>
      <w:formProt w:val="0"/>
      <w:titlePg/>
      <w:docGrid w:linePitch="360" w:charSpace="12288"/>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Autor desconocido" w:date="2022-04-19T12:17:00Z" w:initials="">
    <w:p w14:paraId="38154878" w14:textId="77777777" w:rsidR="00744922" w:rsidRDefault="00744922">
      <w:r>
        <w:rPr>
          <w:rFonts w:ascii="Calibri" w:eastAsia="Segoe UI" w:hAnsi="Calibri" w:cs="Tahoma"/>
          <w:color w:val="auto"/>
          <w:sz w:val="20"/>
          <w:szCs w:val="24"/>
          <w:lang w:val="es-ES" w:bidi="en-US"/>
        </w:rPr>
        <w:t>Al final se definirá el Resumen</w:t>
      </w:r>
    </w:p>
    <w:p w14:paraId="2389F292" w14:textId="77777777" w:rsidR="00744922" w:rsidRDefault="00744922"/>
    <w:p w14:paraId="7E2B8FBF" w14:textId="77777777" w:rsidR="00744922" w:rsidRDefault="00744922"/>
    <w:p w14:paraId="683681E1" w14:textId="77777777" w:rsidR="00744922" w:rsidRDefault="00744922"/>
    <w:p w14:paraId="0E21795F" w14:textId="77777777" w:rsidR="00744922" w:rsidRDefault="00744922"/>
  </w:comment>
  <w:comment w:id="4" w:author="Autor desconocido" w:date="2022-04-19T12:18:00Z" w:initials="">
    <w:p w14:paraId="3539E2D1" w14:textId="148BB814" w:rsidR="00744922" w:rsidRPr="00500C44" w:rsidRDefault="00744922">
      <w:pPr>
        <w:rPr>
          <w:lang w:val="en-US"/>
        </w:rPr>
      </w:pPr>
      <w:r w:rsidRPr="00500C44">
        <w:rPr>
          <w:rFonts w:ascii="Calibri" w:eastAsia="Segoe UI" w:hAnsi="Calibri" w:cs="Tahoma"/>
          <w:color w:val="auto"/>
          <w:sz w:val="20"/>
          <w:szCs w:val="24"/>
          <w:lang w:val="en-US" w:bidi="en-US"/>
        </w:rPr>
        <w:t>In the end it w</w:t>
      </w:r>
      <w:r>
        <w:rPr>
          <w:rFonts w:ascii="Calibri" w:eastAsia="Segoe UI" w:hAnsi="Calibri" w:cs="Tahoma"/>
          <w:color w:val="auto"/>
          <w:sz w:val="20"/>
          <w:szCs w:val="24"/>
          <w:lang w:val="en-US" w:bidi="en-US"/>
        </w:rPr>
        <w:t>ill be written the abstract</w:t>
      </w:r>
    </w:p>
    <w:p w14:paraId="08BF3356" w14:textId="77777777" w:rsidR="00744922" w:rsidRPr="00500C44" w:rsidRDefault="00744922">
      <w:pPr>
        <w:rPr>
          <w:lang w:val="en-US"/>
        </w:rPr>
      </w:pPr>
    </w:p>
    <w:p w14:paraId="2A2121B1" w14:textId="77777777" w:rsidR="00744922" w:rsidRPr="00500C44" w:rsidRDefault="00744922">
      <w:pPr>
        <w:rPr>
          <w:lang w:val="en-US"/>
        </w:rPr>
      </w:pPr>
    </w:p>
    <w:p w14:paraId="541646A9" w14:textId="77777777" w:rsidR="00744922" w:rsidRPr="00500C44" w:rsidRDefault="00744922">
      <w:pPr>
        <w:rPr>
          <w:lang w:val="en-US"/>
        </w:rPr>
      </w:pPr>
    </w:p>
    <w:p w14:paraId="75A1A68B" w14:textId="77777777" w:rsidR="00744922" w:rsidRPr="00500C44" w:rsidRDefault="00744922">
      <w:pPr>
        <w:rPr>
          <w:lang w:val="en-US"/>
        </w:rPr>
      </w:pPr>
    </w:p>
  </w:comment>
  <w:comment w:id="188" w:author="Byron Delpino" w:date="2022-05-30T13:52:00Z" w:initials="BD">
    <w:p w14:paraId="0A94EAF9" w14:textId="02B703F0" w:rsidR="00744922" w:rsidRDefault="00744922">
      <w:pPr>
        <w:pStyle w:val="Textocomentario"/>
      </w:pPr>
      <w:r>
        <w:rPr>
          <w:rStyle w:val="Refdecomentario"/>
        </w:rPr>
        <w:annotationRef/>
      </w:r>
      <w:r>
        <w:t>Se consolidó este apartado de acuerdo a lo solicitado, donde se explica los pasos a ejecutar junto a las tecnologias</w:t>
      </w:r>
    </w:p>
  </w:comment>
  <w:comment w:id="263" w:author="Byron Delpino" w:date="2022-05-30T13:50:00Z" w:initials="BD">
    <w:p w14:paraId="3F173BBB" w14:textId="52F8400F" w:rsidR="00744922" w:rsidRDefault="00744922">
      <w:pPr>
        <w:pStyle w:val="Textocomentario"/>
      </w:pPr>
      <w:r>
        <w:rPr>
          <w:rStyle w:val="Refdecomentario"/>
        </w:rPr>
        <w:annotationRef/>
      </w:r>
      <w:r>
        <w:t>Se incorporó PCA como anexo tal cual se solicitó</w:t>
      </w:r>
    </w:p>
  </w:comment>
  <w:comment w:id="272" w:author="Delpino Guadalupe, Byron Orlando" w:date="2022-05-16T12:09:00Z" w:initials="DGBO">
    <w:p w14:paraId="66EBEDD5" w14:textId="656344FE" w:rsidR="00744922" w:rsidRDefault="00744922">
      <w:pPr>
        <w:pStyle w:val="Textocomentario"/>
      </w:pPr>
      <w:r>
        <w:rPr>
          <w:rStyle w:val="Refdecomentario"/>
        </w:rPr>
        <w:annotationRef/>
      </w:r>
      <w:r>
        <w:t>AL final de agregará un corto anexo resumen para crear un ambiente en jupyter para configurar el jupyter e instalar pandas, que hace referencia a un link con la instalación.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21795F" w15:done="0"/>
  <w15:commentEx w15:paraId="75A1A68B" w15:done="0"/>
  <w15:commentEx w15:paraId="0A94EAF9" w15:done="0"/>
  <w15:commentEx w15:paraId="3F173BBB" w15:done="0"/>
  <w15:commentEx w15:paraId="66EBED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9105" w16cex:dateUtc="2022-04-19T17:17:00Z"/>
  <w16cex:commentExtensible w16cex:durableId="26269106" w16cex:dateUtc="2022-04-19T17:18:00Z"/>
  <w16cex:commentExtensible w16cex:durableId="262A0FEB" w16cex:dateUtc="2022-05-14T16:24:00Z"/>
  <w16cex:commentExtensible w16cex:durableId="262A0FEC" w16cex:dateUtc="2022-05-14T16:24:00Z"/>
  <w16cex:commentExtensible w16cex:durableId="263F4AA9" w16cex:dateUtc="2022-05-30T18:52:00Z"/>
  <w16cex:commentExtensible w16cex:durableId="262A0D84" w16cex:dateUtc="2022-05-14T16:14:00Z"/>
  <w16cex:commentExtensible w16cex:durableId="263F4A19" w16cex:dateUtc="2022-05-30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1795F" w16cid:durableId="26269105"/>
  <w16cid:commentId w16cid:paraId="75A1A68B" w16cid:durableId="26269106"/>
  <w16cid:commentId w16cid:paraId="2EAF8B86" w16cid:durableId="262A0FEB"/>
  <w16cid:commentId w16cid:paraId="4C889F66" w16cid:durableId="262A0FEC"/>
  <w16cid:commentId w16cid:paraId="3F94B1C4" w16cid:durableId="263658DE"/>
  <w16cid:commentId w16cid:paraId="0A94EAF9" w16cid:durableId="263F4AA9"/>
  <w16cid:commentId w16cid:paraId="080093C9" w16cid:durableId="262A0D84"/>
  <w16cid:commentId w16cid:paraId="3F173BBB" w16cid:durableId="263F4A19"/>
  <w16cid:commentId w16cid:paraId="66EBEDD5" w16cid:durableId="263658E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F5C17" w14:textId="77777777" w:rsidR="00E522A3" w:rsidRDefault="00E522A3">
      <w:pPr>
        <w:spacing w:after="0" w:line="240" w:lineRule="auto"/>
      </w:pPr>
      <w:r>
        <w:separator/>
      </w:r>
    </w:p>
  </w:endnote>
  <w:endnote w:type="continuationSeparator" w:id="0">
    <w:p w14:paraId="00DBE88F" w14:textId="77777777" w:rsidR="00E522A3" w:rsidRDefault="00E52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panose1 w:val="00000000000000000000"/>
    <w:charset w:val="00"/>
    <w:family w:val="roman"/>
    <w:notTrueType/>
    <w:pitch w:val="default"/>
    <w:sig w:usb0="00000001" w:usb1="08070000" w:usb2="00000010" w:usb3="00000000" w:csb0="00020001" w:csb1="00000000"/>
  </w:font>
  <w:font w:name="TeXGyreTermes-Regular">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Liberation Mono"/>
    <w:panose1 w:val="00000400000000000000"/>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ndaleMono">
    <w:altName w:val="Cambria"/>
    <w:charset w:val="00"/>
    <w:family w:val="roman"/>
    <w:pitch w:val="variable"/>
  </w:font>
  <w:font w:name="Share Tec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183926"/>
      <w:docPartObj>
        <w:docPartGallery w:val="Page Numbers (Bottom of Page)"/>
        <w:docPartUnique/>
      </w:docPartObj>
    </w:sdtPr>
    <w:sdtContent>
      <w:p w14:paraId="45D7B942" w14:textId="7DC42B72" w:rsidR="00744922" w:rsidRDefault="00744922">
        <w:pPr>
          <w:pStyle w:val="Piedepgina"/>
          <w:contextualSpacing/>
          <w:jc w:val="right"/>
          <w:rPr>
            <w:sz w:val="18"/>
            <w:szCs w:val="18"/>
          </w:rPr>
        </w:pPr>
        <w:r>
          <w:fldChar w:fldCharType="begin"/>
        </w:r>
        <w:r>
          <w:instrText>PAGE</w:instrText>
        </w:r>
        <w:r>
          <w:fldChar w:fldCharType="separate"/>
        </w:r>
        <w:r w:rsidR="00FD32B5">
          <w:rPr>
            <w:noProof/>
          </w:rPr>
          <w:t>9</w:t>
        </w:r>
        <w:r>
          <w:fldChar w:fldCharType="end"/>
        </w:r>
      </w:p>
    </w:sdtContent>
  </w:sdt>
  <w:p w14:paraId="7FEAE8D9" w14:textId="77777777" w:rsidR="00744922" w:rsidRDefault="00744922">
    <w:pPr>
      <w:pStyle w:val="Piedepgina"/>
      <w:contextualSpacing/>
    </w:pPr>
    <w:r>
      <w:rPr>
        <w:sz w:val="18"/>
        <w:szCs w:val="18"/>
      </w:rPr>
      <w:t>Captura y procesamiento de información sobre declaración tributaria Ecuador 2020-2022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960053"/>
      <w:docPartObj>
        <w:docPartGallery w:val="Page Numbers (Bottom of Page)"/>
        <w:docPartUnique/>
      </w:docPartObj>
    </w:sdtPr>
    <w:sdtContent>
      <w:p w14:paraId="43B03408" w14:textId="77777777" w:rsidR="00744922" w:rsidRDefault="00744922">
        <w:pPr>
          <w:pStyle w:val="Piedepgina"/>
          <w:contextualSpacing/>
          <w:rPr>
            <w:sz w:val="18"/>
            <w:szCs w:val="18"/>
          </w:rPr>
        </w:pPr>
        <w:r>
          <w:rPr>
            <w:sz w:val="18"/>
            <w:szCs w:val="18"/>
          </w:rPr>
          <w:t>Captura y procesamiento de información sobre recaudación tributaria Ecuador 2020-2022</w:t>
        </w:r>
      </w:p>
      <w:p w14:paraId="59C8E1C2" w14:textId="6B6850AC" w:rsidR="00744922" w:rsidRDefault="00744922">
        <w:pPr>
          <w:pStyle w:val="Piedepgina"/>
          <w:jc w:val="right"/>
        </w:pPr>
        <w:r>
          <w:fldChar w:fldCharType="begin"/>
        </w:r>
        <w:r>
          <w:instrText>PAGE</w:instrText>
        </w:r>
        <w:r>
          <w:fldChar w:fldCharType="separate"/>
        </w:r>
        <w:r w:rsidR="00FD32B5">
          <w:rPr>
            <w:noProof/>
          </w:rPr>
          <w:t>1</w:t>
        </w:r>
        <w:r>
          <w:fldChar w:fldCharType="end"/>
        </w:r>
      </w:p>
    </w:sdtContent>
  </w:sdt>
  <w:p w14:paraId="0A89BAED" w14:textId="77777777" w:rsidR="00744922" w:rsidRDefault="0074492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286905"/>
      <w:docPartObj>
        <w:docPartGallery w:val="Page Numbers (Bottom of Page)"/>
        <w:docPartUnique/>
      </w:docPartObj>
    </w:sdtPr>
    <w:sdtContent>
      <w:p w14:paraId="27493C7D" w14:textId="0AE0CC91" w:rsidR="00744922" w:rsidRDefault="00744922">
        <w:pPr>
          <w:pStyle w:val="Piedepgina"/>
          <w:contextualSpacing/>
          <w:jc w:val="right"/>
        </w:pPr>
        <w:r>
          <w:fldChar w:fldCharType="begin"/>
        </w:r>
        <w:r>
          <w:instrText>PAGE</w:instrText>
        </w:r>
        <w:r>
          <w:fldChar w:fldCharType="separate"/>
        </w:r>
        <w:r w:rsidR="00FD32B5">
          <w:rPr>
            <w:noProof/>
          </w:rPr>
          <w:t>21</w:t>
        </w:r>
        <w:r>
          <w:fldChar w:fldCharType="end"/>
        </w:r>
      </w:p>
    </w:sdtContent>
  </w:sdt>
  <w:p w14:paraId="3FA24E4B" w14:textId="77777777" w:rsidR="00744922" w:rsidRDefault="00744922">
    <w:pPr>
      <w:pStyle w:val="Piedepgina"/>
      <w:contextualSpacing/>
    </w:pPr>
    <w:r>
      <w:rPr>
        <w:sz w:val="18"/>
        <w:szCs w:val="18"/>
      </w:rPr>
      <w:t>Captura y procesamiento de información sobre recaudación tributaria Ecuador 2020-2022</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43215"/>
      <w:docPartObj>
        <w:docPartGallery w:val="Page Numbers (Bottom of Page)"/>
        <w:docPartUnique/>
      </w:docPartObj>
    </w:sdtPr>
    <w:sdtContent>
      <w:p w14:paraId="528AE963" w14:textId="77777777" w:rsidR="00744922" w:rsidRDefault="00744922">
        <w:pPr>
          <w:pStyle w:val="Piedepgina"/>
          <w:contextualSpacing/>
        </w:pPr>
        <w:r>
          <w:rPr>
            <w:sz w:val="18"/>
            <w:szCs w:val="18"/>
          </w:rPr>
          <w:t>Captura y procesamiento de información sobre recaudación tributaria Ecuador 2020-2022</w:t>
        </w:r>
      </w:p>
      <w:p w14:paraId="36286CA2" w14:textId="6C630554" w:rsidR="00744922" w:rsidRDefault="00744922">
        <w:pPr>
          <w:pStyle w:val="Piedepgina"/>
          <w:jc w:val="right"/>
        </w:pPr>
        <w:r>
          <w:fldChar w:fldCharType="begin"/>
        </w:r>
        <w:r>
          <w:instrText>PAGE</w:instrText>
        </w:r>
        <w:r>
          <w:fldChar w:fldCharType="separate"/>
        </w:r>
        <w:r w:rsidR="00FD32B5">
          <w:rPr>
            <w:noProof/>
          </w:rPr>
          <w:t>12</w:t>
        </w:r>
        <w:r>
          <w:fldChar w:fldCharType="end"/>
        </w:r>
      </w:p>
    </w:sdtContent>
  </w:sdt>
  <w:p w14:paraId="47DC4B62" w14:textId="77777777" w:rsidR="00744922" w:rsidRDefault="0074492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23023" w14:textId="77777777" w:rsidR="00E522A3" w:rsidRDefault="00E522A3">
      <w:pPr>
        <w:spacing w:after="0" w:line="240" w:lineRule="auto"/>
      </w:pPr>
      <w:r>
        <w:separator/>
      </w:r>
    </w:p>
  </w:footnote>
  <w:footnote w:type="continuationSeparator" w:id="0">
    <w:p w14:paraId="2D8AB701" w14:textId="77777777" w:rsidR="00E522A3" w:rsidRDefault="00E522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C502C" w14:textId="77777777" w:rsidR="00744922" w:rsidRDefault="00744922">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26EC7A7B" w14:textId="77777777" w:rsidR="00744922" w:rsidRDefault="00744922">
    <w:pPr>
      <w:pStyle w:val="Encabezado"/>
      <w:contextualSpacing/>
      <w:jc w:val="right"/>
      <w:rPr>
        <w:sz w:val="18"/>
        <w:szCs w:val="18"/>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B7C97" w14:textId="77777777" w:rsidR="00744922" w:rsidRDefault="00744922">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1B1776AA" w14:textId="77777777" w:rsidR="00744922" w:rsidRDefault="0074492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7284B" w14:textId="77777777" w:rsidR="00744922" w:rsidRDefault="00744922">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1CE195F2" w14:textId="77777777" w:rsidR="00744922" w:rsidRDefault="00744922">
    <w:pPr>
      <w:pStyle w:val="Encabezado"/>
      <w:contextualSpacing/>
      <w:jc w:val="right"/>
      <w:rPr>
        <w:sz w:val="18"/>
        <w:szCs w:val="18"/>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881CA" w14:textId="77777777" w:rsidR="00744922" w:rsidRDefault="00744922">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55A7DE8D" w14:textId="77777777" w:rsidR="00744922" w:rsidRDefault="0074492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2CD4"/>
    <w:multiLevelType w:val="hybridMultilevel"/>
    <w:tmpl w:val="76C24B38"/>
    <w:lvl w:ilvl="0" w:tplc="30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E502F3"/>
    <w:multiLevelType w:val="multilevel"/>
    <w:tmpl w:val="A54E32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48717C"/>
    <w:multiLevelType w:val="hybridMultilevel"/>
    <w:tmpl w:val="6E868C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C4131"/>
    <w:multiLevelType w:val="hybridMultilevel"/>
    <w:tmpl w:val="E41A36DE"/>
    <w:lvl w:ilvl="0" w:tplc="440E56B6">
      <w:start w:val="1"/>
      <w:numFmt w:val="lowerLetter"/>
      <w:lvlText w:val="(%1)"/>
      <w:lvlJc w:val="left"/>
      <w:pPr>
        <w:ind w:left="480" w:hanging="360"/>
      </w:pPr>
      <w:rPr>
        <w:rFonts w:hint="default"/>
        <w:i w:val="0"/>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4" w15:restartNumberingAfterBreak="0">
    <w:nsid w:val="132F145A"/>
    <w:multiLevelType w:val="hybridMultilevel"/>
    <w:tmpl w:val="52029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6E76ED"/>
    <w:multiLevelType w:val="hybridMultilevel"/>
    <w:tmpl w:val="4674207A"/>
    <w:lvl w:ilvl="0" w:tplc="023C24F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0A2DFB"/>
    <w:multiLevelType w:val="hybridMultilevel"/>
    <w:tmpl w:val="9C7E0EE2"/>
    <w:lvl w:ilvl="0" w:tplc="044C125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2A0A61"/>
    <w:multiLevelType w:val="multilevel"/>
    <w:tmpl w:val="C2DCFE7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8" w15:restartNumberingAfterBreak="0">
    <w:nsid w:val="1C4001E1"/>
    <w:multiLevelType w:val="multilevel"/>
    <w:tmpl w:val="7EB6928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F5A76E0"/>
    <w:multiLevelType w:val="hybridMultilevel"/>
    <w:tmpl w:val="9EF8FE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FDA2AD2"/>
    <w:multiLevelType w:val="multilevel"/>
    <w:tmpl w:val="BE30D4D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11" w15:restartNumberingAfterBreak="0">
    <w:nsid w:val="25C4120A"/>
    <w:multiLevelType w:val="hybridMultilevel"/>
    <w:tmpl w:val="379A5F68"/>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 w15:restartNumberingAfterBreak="0">
    <w:nsid w:val="28E80C1C"/>
    <w:multiLevelType w:val="multilevel"/>
    <w:tmpl w:val="A06AA12A"/>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3" w15:restartNumberingAfterBreak="0">
    <w:nsid w:val="2A386797"/>
    <w:multiLevelType w:val="hybridMultilevel"/>
    <w:tmpl w:val="9D7893F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15:restartNumberingAfterBreak="0">
    <w:nsid w:val="2C30597F"/>
    <w:multiLevelType w:val="hybridMultilevel"/>
    <w:tmpl w:val="04CC79EA"/>
    <w:lvl w:ilvl="0" w:tplc="300A0001">
      <w:start w:val="1"/>
      <w:numFmt w:val="bullet"/>
      <w:lvlText w:val=""/>
      <w:lvlJc w:val="left"/>
      <w:pPr>
        <w:ind w:left="360" w:hanging="360"/>
      </w:pPr>
      <w:rPr>
        <w:rFonts w:ascii="Symbol" w:hAnsi="Symbol" w:hint="default"/>
      </w:rPr>
    </w:lvl>
    <w:lvl w:ilvl="1" w:tplc="300A0001">
      <w:start w:val="1"/>
      <w:numFmt w:val="bullet"/>
      <w:lvlText w:val=""/>
      <w:lvlJc w:val="left"/>
      <w:pPr>
        <w:ind w:left="1080" w:hanging="360"/>
      </w:pPr>
      <w:rPr>
        <w:rFonts w:ascii="Symbol" w:hAnsi="Symbol"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5" w15:restartNumberingAfterBreak="0">
    <w:nsid w:val="2C690022"/>
    <w:multiLevelType w:val="multilevel"/>
    <w:tmpl w:val="69D0CF2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2D0A0972"/>
    <w:multiLevelType w:val="multilevel"/>
    <w:tmpl w:val="F0BAB1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D205DB3"/>
    <w:multiLevelType w:val="multilevel"/>
    <w:tmpl w:val="DC949C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7033478"/>
    <w:multiLevelType w:val="hybridMultilevel"/>
    <w:tmpl w:val="949CC1F6"/>
    <w:lvl w:ilvl="0" w:tplc="3CFE349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B00B7A"/>
    <w:multiLevelType w:val="multilevel"/>
    <w:tmpl w:val="0DAE3D8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808403F"/>
    <w:multiLevelType w:val="hybridMultilevel"/>
    <w:tmpl w:val="D9786B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85A094E"/>
    <w:multiLevelType w:val="hybridMultilevel"/>
    <w:tmpl w:val="94B44B14"/>
    <w:lvl w:ilvl="0" w:tplc="FEB8684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DD718BB"/>
    <w:multiLevelType w:val="hybridMultilevel"/>
    <w:tmpl w:val="04E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742A6D"/>
    <w:multiLevelType w:val="multilevel"/>
    <w:tmpl w:val="8EC25432"/>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2130EDD"/>
    <w:multiLevelType w:val="multilevel"/>
    <w:tmpl w:val="CD3617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44B9427D"/>
    <w:multiLevelType w:val="hybridMultilevel"/>
    <w:tmpl w:val="7E528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E53DAF"/>
    <w:multiLevelType w:val="hybridMultilevel"/>
    <w:tmpl w:val="21F8B284"/>
    <w:lvl w:ilvl="0" w:tplc="3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0436A9"/>
    <w:multiLevelType w:val="hybridMultilevel"/>
    <w:tmpl w:val="AB02E3A0"/>
    <w:lvl w:ilvl="0" w:tplc="84F2B008">
      <w:start w:val="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B079CB"/>
    <w:multiLevelType w:val="multilevel"/>
    <w:tmpl w:val="5F5E318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9" w15:restartNumberingAfterBreak="0">
    <w:nsid w:val="50271D2F"/>
    <w:multiLevelType w:val="hybridMultilevel"/>
    <w:tmpl w:val="949CD3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A3607"/>
    <w:multiLevelType w:val="multilevel"/>
    <w:tmpl w:val="D1BA49D2"/>
    <w:lvl w:ilvl="0">
      <w:start w:val="1"/>
      <w:numFmt w:val="bullet"/>
      <w:lvlText w:val=""/>
      <w:lvlJc w:val="left"/>
      <w:pPr>
        <w:tabs>
          <w:tab w:val="num" w:pos="360"/>
        </w:tabs>
        <w:ind w:left="360" w:hanging="360"/>
      </w:pPr>
      <w:rPr>
        <w:rFonts w:ascii="Symbol" w:hAnsi="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1" w15:restartNumberingAfterBreak="0">
    <w:nsid w:val="5C045F2F"/>
    <w:multiLevelType w:val="multilevel"/>
    <w:tmpl w:val="9C7A5A28"/>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2" w15:restartNumberingAfterBreak="0">
    <w:nsid w:val="5EC90D45"/>
    <w:multiLevelType w:val="hybridMultilevel"/>
    <w:tmpl w:val="2EF2652C"/>
    <w:lvl w:ilvl="0" w:tplc="0BB44A84">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612211A6"/>
    <w:multiLevelType w:val="multilevel"/>
    <w:tmpl w:val="9FEE176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623D772B"/>
    <w:multiLevelType w:val="hybridMultilevel"/>
    <w:tmpl w:val="B7C80AC6"/>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5" w15:restartNumberingAfterBreak="0">
    <w:nsid w:val="6421077D"/>
    <w:multiLevelType w:val="hybridMultilevel"/>
    <w:tmpl w:val="0172EA7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6821152D"/>
    <w:multiLevelType w:val="multilevel"/>
    <w:tmpl w:val="0EB23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15:restartNumberingAfterBreak="0">
    <w:nsid w:val="69605C0F"/>
    <w:multiLevelType w:val="multilevel"/>
    <w:tmpl w:val="DAB6279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8" w15:restartNumberingAfterBreak="0">
    <w:nsid w:val="696C2D30"/>
    <w:multiLevelType w:val="multilevel"/>
    <w:tmpl w:val="815069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9" w15:restartNumberingAfterBreak="0">
    <w:nsid w:val="6EE93A3C"/>
    <w:multiLevelType w:val="multilevel"/>
    <w:tmpl w:val="D6FCFF8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0" w15:restartNumberingAfterBreak="0">
    <w:nsid w:val="76A9019E"/>
    <w:multiLevelType w:val="hybridMultilevel"/>
    <w:tmpl w:val="6BA633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BF436C"/>
    <w:multiLevelType w:val="hybridMultilevel"/>
    <w:tmpl w:val="6E34289C"/>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 w15:restartNumberingAfterBreak="0">
    <w:nsid w:val="7BEC6061"/>
    <w:multiLevelType w:val="multilevel"/>
    <w:tmpl w:val="0674D23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3" w15:restartNumberingAfterBreak="0">
    <w:nsid w:val="7C3C6E05"/>
    <w:multiLevelType w:val="hybridMultilevel"/>
    <w:tmpl w:val="72A6DAFE"/>
    <w:lvl w:ilvl="0" w:tplc="C2641D1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D04648D"/>
    <w:multiLevelType w:val="hybridMultilevel"/>
    <w:tmpl w:val="ADFAFC9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2"/>
  </w:num>
  <w:num w:numId="3">
    <w:abstractNumId w:val="31"/>
  </w:num>
  <w:num w:numId="4">
    <w:abstractNumId w:val="1"/>
  </w:num>
  <w:num w:numId="5">
    <w:abstractNumId w:val="33"/>
  </w:num>
  <w:num w:numId="6">
    <w:abstractNumId w:val="8"/>
  </w:num>
  <w:num w:numId="7">
    <w:abstractNumId w:val="23"/>
  </w:num>
  <w:num w:numId="8">
    <w:abstractNumId w:val="24"/>
  </w:num>
  <w:num w:numId="9">
    <w:abstractNumId w:val="15"/>
  </w:num>
  <w:num w:numId="10">
    <w:abstractNumId w:val="17"/>
  </w:num>
  <w:num w:numId="11">
    <w:abstractNumId w:val="27"/>
  </w:num>
  <w:num w:numId="12">
    <w:abstractNumId w:val="26"/>
  </w:num>
  <w:num w:numId="13">
    <w:abstractNumId w:val="35"/>
  </w:num>
  <w:num w:numId="14">
    <w:abstractNumId w:val="3"/>
  </w:num>
  <w:num w:numId="15">
    <w:abstractNumId w:val="43"/>
  </w:num>
  <w:num w:numId="16">
    <w:abstractNumId w:val="18"/>
  </w:num>
  <w:num w:numId="17">
    <w:abstractNumId w:val="5"/>
  </w:num>
  <w:num w:numId="18">
    <w:abstractNumId w:val="6"/>
  </w:num>
  <w:num w:numId="19">
    <w:abstractNumId w:val="21"/>
  </w:num>
  <w:num w:numId="20">
    <w:abstractNumId w:val="32"/>
  </w:num>
  <w:num w:numId="21">
    <w:abstractNumId w:val="25"/>
  </w:num>
  <w:num w:numId="22">
    <w:abstractNumId w:val="4"/>
  </w:num>
  <w:num w:numId="23">
    <w:abstractNumId w:val="30"/>
  </w:num>
  <w:num w:numId="24">
    <w:abstractNumId w:val="42"/>
  </w:num>
  <w:num w:numId="25">
    <w:abstractNumId w:val="39"/>
  </w:num>
  <w:num w:numId="26">
    <w:abstractNumId w:val="10"/>
  </w:num>
  <w:num w:numId="27">
    <w:abstractNumId w:val="44"/>
  </w:num>
  <w:num w:numId="28">
    <w:abstractNumId w:val="29"/>
  </w:num>
  <w:num w:numId="29">
    <w:abstractNumId w:val="14"/>
  </w:num>
  <w:num w:numId="30">
    <w:abstractNumId w:val="0"/>
  </w:num>
  <w:num w:numId="31">
    <w:abstractNumId w:val="13"/>
  </w:num>
  <w:num w:numId="32">
    <w:abstractNumId w:val="11"/>
  </w:num>
  <w:num w:numId="33">
    <w:abstractNumId w:val="40"/>
  </w:num>
  <w:num w:numId="34">
    <w:abstractNumId w:val="22"/>
  </w:num>
  <w:num w:numId="35">
    <w:abstractNumId w:val="16"/>
  </w:num>
  <w:num w:numId="36">
    <w:abstractNumId w:val="41"/>
  </w:num>
  <w:num w:numId="37">
    <w:abstractNumId w:val="2"/>
  </w:num>
  <w:num w:numId="38">
    <w:abstractNumId w:val="9"/>
  </w:num>
  <w:num w:numId="39">
    <w:abstractNumId w:val="7"/>
  </w:num>
  <w:num w:numId="40">
    <w:abstractNumId w:val="28"/>
  </w:num>
  <w:num w:numId="41">
    <w:abstractNumId w:val="38"/>
  </w:num>
  <w:num w:numId="42">
    <w:abstractNumId w:val="37"/>
  </w:num>
  <w:num w:numId="43">
    <w:abstractNumId w:val="36"/>
  </w:num>
  <w:num w:numId="44">
    <w:abstractNumId w:val="34"/>
  </w:num>
  <w:num w:numId="45">
    <w:abstractNumId w:val="2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 Cisne">
    <w15:presenceInfo w15:providerId="None" w15:userId="Del Cisne"/>
  </w15:person>
  <w15:person w15:author="Usuario de Microsoft Office">
    <w15:presenceInfo w15:providerId="None" w15:userId="Usuario de Microsoft Office"/>
  </w15:person>
  <w15:person w15:author="Byron Delpino">
    <w15:presenceInfo w15:providerId="Windows Live" w15:userId="1824df4b72b44aa3"/>
  </w15:person>
  <w15:person w15:author="Delpino Guadalupe, Byron Orlando">
    <w15:presenceInfo w15:providerId="None" w15:userId="Delpino Guadalupe, Byron Orlan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34C"/>
    <w:rsid w:val="000001C8"/>
    <w:rsid w:val="0000350A"/>
    <w:rsid w:val="0001333A"/>
    <w:rsid w:val="000151F2"/>
    <w:rsid w:val="00016743"/>
    <w:rsid w:val="00022ECD"/>
    <w:rsid w:val="000237F2"/>
    <w:rsid w:val="0002492C"/>
    <w:rsid w:val="00034825"/>
    <w:rsid w:val="000353AF"/>
    <w:rsid w:val="000444F6"/>
    <w:rsid w:val="00045124"/>
    <w:rsid w:val="00045A33"/>
    <w:rsid w:val="00050E79"/>
    <w:rsid w:val="00051794"/>
    <w:rsid w:val="000552F8"/>
    <w:rsid w:val="00055DF9"/>
    <w:rsid w:val="00057961"/>
    <w:rsid w:val="00057FBA"/>
    <w:rsid w:val="00065463"/>
    <w:rsid w:val="0006661D"/>
    <w:rsid w:val="00070693"/>
    <w:rsid w:val="00070715"/>
    <w:rsid w:val="00076F22"/>
    <w:rsid w:val="000847E0"/>
    <w:rsid w:val="000902F5"/>
    <w:rsid w:val="00091F76"/>
    <w:rsid w:val="000B13A7"/>
    <w:rsid w:val="000B34A8"/>
    <w:rsid w:val="000C001C"/>
    <w:rsid w:val="000C04D6"/>
    <w:rsid w:val="000C7EA5"/>
    <w:rsid w:val="000D76F5"/>
    <w:rsid w:val="000E1328"/>
    <w:rsid w:val="000E3962"/>
    <w:rsid w:val="000E3D29"/>
    <w:rsid w:val="000E66A1"/>
    <w:rsid w:val="000E6B73"/>
    <w:rsid w:val="000F2C3A"/>
    <w:rsid w:val="0010291F"/>
    <w:rsid w:val="00105777"/>
    <w:rsid w:val="001077B4"/>
    <w:rsid w:val="001145DC"/>
    <w:rsid w:val="001174BF"/>
    <w:rsid w:val="00132402"/>
    <w:rsid w:val="001331AB"/>
    <w:rsid w:val="00140A21"/>
    <w:rsid w:val="00143930"/>
    <w:rsid w:val="00143F8D"/>
    <w:rsid w:val="0017372C"/>
    <w:rsid w:val="00177733"/>
    <w:rsid w:val="00177D28"/>
    <w:rsid w:val="0018782C"/>
    <w:rsid w:val="00195C48"/>
    <w:rsid w:val="001A0384"/>
    <w:rsid w:val="001B5F01"/>
    <w:rsid w:val="001B79A2"/>
    <w:rsid w:val="001C3BFF"/>
    <w:rsid w:val="001C6075"/>
    <w:rsid w:val="001D1B51"/>
    <w:rsid w:val="001D370A"/>
    <w:rsid w:val="001D67F8"/>
    <w:rsid w:val="001E6BFC"/>
    <w:rsid w:val="00207BF0"/>
    <w:rsid w:val="00216DB2"/>
    <w:rsid w:val="00221802"/>
    <w:rsid w:val="00221FE9"/>
    <w:rsid w:val="002273D2"/>
    <w:rsid w:val="00231890"/>
    <w:rsid w:val="00232E5E"/>
    <w:rsid w:val="00233018"/>
    <w:rsid w:val="00235FE2"/>
    <w:rsid w:val="0025330D"/>
    <w:rsid w:val="002536BE"/>
    <w:rsid w:val="0026185F"/>
    <w:rsid w:val="00270859"/>
    <w:rsid w:val="00282AC3"/>
    <w:rsid w:val="002865E6"/>
    <w:rsid w:val="002A32B6"/>
    <w:rsid w:val="002A55A8"/>
    <w:rsid w:val="002A6531"/>
    <w:rsid w:val="002A6D02"/>
    <w:rsid w:val="002B61B9"/>
    <w:rsid w:val="002C0126"/>
    <w:rsid w:val="002D1E13"/>
    <w:rsid w:val="002D5D20"/>
    <w:rsid w:val="002D73A9"/>
    <w:rsid w:val="002E17B0"/>
    <w:rsid w:val="002E305C"/>
    <w:rsid w:val="00300F23"/>
    <w:rsid w:val="003060B1"/>
    <w:rsid w:val="003065B5"/>
    <w:rsid w:val="0031215C"/>
    <w:rsid w:val="00312302"/>
    <w:rsid w:val="00316837"/>
    <w:rsid w:val="00320F40"/>
    <w:rsid w:val="00342161"/>
    <w:rsid w:val="00345CD1"/>
    <w:rsid w:val="00347845"/>
    <w:rsid w:val="00350FE6"/>
    <w:rsid w:val="00352F24"/>
    <w:rsid w:val="0035673D"/>
    <w:rsid w:val="00361DF9"/>
    <w:rsid w:val="003828F7"/>
    <w:rsid w:val="00382B00"/>
    <w:rsid w:val="00383824"/>
    <w:rsid w:val="003844D1"/>
    <w:rsid w:val="003912D8"/>
    <w:rsid w:val="003955CC"/>
    <w:rsid w:val="003A4161"/>
    <w:rsid w:val="003A5DED"/>
    <w:rsid w:val="003B5FD7"/>
    <w:rsid w:val="003B7219"/>
    <w:rsid w:val="003C134C"/>
    <w:rsid w:val="003C2815"/>
    <w:rsid w:val="003D2325"/>
    <w:rsid w:val="003D60A0"/>
    <w:rsid w:val="003E3162"/>
    <w:rsid w:val="003E5125"/>
    <w:rsid w:val="003F4F18"/>
    <w:rsid w:val="00400769"/>
    <w:rsid w:val="00411326"/>
    <w:rsid w:val="00412D2C"/>
    <w:rsid w:val="00414814"/>
    <w:rsid w:val="00416DCB"/>
    <w:rsid w:val="00421697"/>
    <w:rsid w:val="0042267F"/>
    <w:rsid w:val="00422909"/>
    <w:rsid w:val="00423445"/>
    <w:rsid w:val="004235A9"/>
    <w:rsid w:val="004262A9"/>
    <w:rsid w:val="0042632D"/>
    <w:rsid w:val="004301F5"/>
    <w:rsid w:val="0043565D"/>
    <w:rsid w:val="004378B7"/>
    <w:rsid w:val="004401BA"/>
    <w:rsid w:val="0044370A"/>
    <w:rsid w:val="00452081"/>
    <w:rsid w:val="0045387C"/>
    <w:rsid w:val="00461A2F"/>
    <w:rsid w:val="00465289"/>
    <w:rsid w:val="00467BCF"/>
    <w:rsid w:val="00475685"/>
    <w:rsid w:val="00476DF9"/>
    <w:rsid w:val="004807A4"/>
    <w:rsid w:val="00484F25"/>
    <w:rsid w:val="004871AC"/>
    <w:rsid w:val="0049281B"/>
    <w:rsid w:val="004958AE"/>
    <w:rsid w:val="004A586F"/>
    <w:rsid w:val="004B167C"/>
    <w:rsid w:val="004B1C8C"/>
    <w:rsid w:val="004B313F"/>
    <w:rsid w:val="004B343B"/>
    <w:rsid w:val="004C51F2"/>
    <w:rsid w:val="004D0001"/>
    <w:rsid w:val="004D0C67"/>
    <w:rsid w:val="004D60F5"/>
    <w:rsid w:val="004D617B"/>
    <w:rsid w:val="004E0499"/>
    <w:rsid w:val="004E11E0"/>
    <w:rsid w:val="004E64CD"/>
    <w:rsid w:val="004F335D"/>
    <w:rsid w:val="004F42C0"/>
    <w:rsid w:val="004F4559"/>
    <w:rsid w:val="00500C44"/>
    <w:rsid w:val="00502A71"/>
    <w:rsid w:val="00503E98"/>
    <w:rsid w:val="005067A5"/>
    <w:rsid w:val="0051610A"/>
    <w:rsid w:val="005173B6"/>
    <w:rsid w:val="00522551"/>
    <w:rsid w:val="00530591"/>
    <w:rsid w:val="005321E6"/>
    <w:rsid w:val="005375F4"/>
    <w:rsid w:val="00541282"/>
    <w:rsid w:val="005421CC"/>
    <w:rsid w:val="005429EB"/>
    <w:rsid w:val="00552CEE"/>
    <w:rsid w:val="00555363"/>
    <w:rsid w:val="005562D0"/>
    <w:rsid w:val="005630D8"/>
    <w:rsid w:val="00567C3B"/>
    <w:rsid w:val="005709FA"/>
    <w:rsid w:val="00571C1E"/>
    <w:rsid w:val="005808BF"/>
    <w:rsid w:val="0059253E"/>
    <w:rsid w:val="005A34E1"/>
    <w:rsid w:val="005A4013"/>
    <w:rsid w:val="005B112E"/>
    <w:rsid w:val="005C0A96"/>
    <w:rsid w:val="005C5271"/>
    <w:rsid w:val="005C62EA"/>
    <w:rsid w:val="005D0F37"/>
    <w:rsid w:val="005D78EF"/>
    <w:rsid w:val="005E02FB"/>
    <w:rsid w:val="005E60BA"/>
    <w:rsid w:val="005F26C9"/>
    <w:rsid w:val="005F59F6"/>
    <w:rsid w:val="005F6960"/>
    <w:rsid w:val="005F7DC0"/>
    <w:rsid w:val="00600981"/>
    <w:rsid w:val="0061279D"/>
    <w:rsid w:val="00615BDC"/>
    <w:rsid w:val="0062165B"/>
    <w:rsid w:val="00621D17"/>
    <w:rsid w:val="00622673"/>
    <w:rsid w:val="00632F02"/>
    <w:rsid w:val="00650714"/>
    <w:rsid w:val="0065144E"/>
    <w:rsid w:val="00655FAA"/>
    <w:rsid w:val="00661833"/>
    <w:rsid w:val="00661AF6"/>
    <w:rsid w:val="006648BC"/>
    <w:rsid w:val="006750D5"/>
    <w:rsid w:val="00680C95"/>
    <w:rsid w:val="00685573"/>
    <w:rsid w:val="00693A44"/>
    <w:rsid w:val="00697C4F"/>
    <w:rsid w:val="006A357C"/>
    <w:rsid w:val="006A564B"/>
    <w:rsid w:val="006B12EB"/>
    <w:rsid w:val="006B2FED"/>
    <w:rsid w:val="006C3909"/>
    <w:rsid w:val="006D15A6"/>
    <w:rsid w:val="006F15D6"/>
    <w:rsid w:val="006F33FD"/>
    <w:rsid w:val="006F4A66"/>
    <w:rsid w:val="00701C6D"/>
    <w:rsid w:val="0070476F"/>
    <w:rsid w:val="00707AD7"/>
    <w:rsid w:val="007161E6"/>
    <w:rsid w:val="007209AB"/>
    <w:rsid w:val="00723434"/>
    <w:rsid w:val="00724714"/>
    <w:rsid w:val="00724A8D"/>
    <w:rsid w:val="00733AE4"/>
    <w:rsid w:val="00734A67"/>
    <w:rsid w:val="007406F8"/>
    <w:rsid w:val="007410E3"/>
    <w:rsid w:val="007414FF"/>
    <w:rsid w:val="007445F2"/>
    <w:rsid w:val="00744922"/>
    <w:rsid w:val="00746142"/>
    <w:rsid w:val="00750AEA"/>
    <w:rsid w:val="00750D62"/>
    <w:rsid w:val="00756F2B"/>
    <w:rsid w:val="007608DD"/>
    <w:rsid w:val="00763CF0"/>
    <w:rsid w:val="007677DA"/>
    <w:rsid w:val="00780806"/>
    <w:rsid w:val="0078158B"/>
    <w:rsid w:val="00795B0E"/>
    <w:rsid w:val="007A511B"/>
    <w:rsid w:val="007B1AA1"/>
    <w:rsid w:val="007B268C"/>
    <w:rsid w:val="007C020C"/>
    <w:rsid w:val="007C3AF6"/>
    <w:rsid w:val="007D1E3A"/>
    <w:rsid w:val="007D5245"/>
    <w:rsid w:val="007D6319"/>
    <w:rsid w:val="007D75E7"/>
    <w:rsid w:val="007E05C3"/>
    <w:rsid w:val="007E0B12"/>
    <w:rsid w:val="007F00FD"/>
    <w:rsid w:val="007F5DA3"/>
    <w:rsid w:val="007F7722"/>
    <w:rsid w:val="008057EF"/>
    <w:rsid w:val="00806748"/>
    <w:rsid w:val="00816DB1"/>
    <w:rsid w:val="00816F62"/>
    <w:rsid w:val="00821D5D"/>
    <w:rsid w:val="00827D71"/>
    <w:rsid w:val="0083530A"/>
    <w:rsid w:val="00841379"/>
    <w:rsid w:val="00841A66"/>
    <w:rsid w:val="008427CD"/>
    <w:rsid w:val="00844615"/>
    <w:rsid w:val="0087519F"/>
    <w:rsid w:val="00875F85"/>
    <w:rsid w:val="0087738C"/>
    <w:rsid w:val="00877A90"/>
    <w:rsid w:val="00881F30"/>
    <w:rsid w:val="00885C61"/>
    <w:rsid w:val="00885F9C"/>
    <w:rsid w:val="00887AD5"/>
    <w:rsid w:val="00892742"/>
    <w:rsid w:val="00896C69"/>
    <w:rsid w:val="008A0798"/>
    <w:rsid w:val="008A2661"/>
    <w:rsid w:val="008A384B"/>
    <w:rsid w:val="008C516E"/>
    <w:rsid w:val="008C6E36"/>
    <w:rsid w:val="008C7163"/>
    <w:rsid w:val="008C7B82"/>
    <w:rsid w:val="008D26DD"/>
    <w:rsid w:val="008E7BE5"/>
    <w:rsid w:val="008E7C12"/>
    <w:rsid w:val="008F1F2E"/>
    <w:rsid w:val="008F3B99"/>
    <w:rsid w:val="008F4288"/>
    <w:rsid w:val="008F68DC"/>
    <w:rsid w:val="00905865"/>
    <w:rsid w:val="00905C86"/>
    <w:rsid w:val="0090799E"/>
    <w:rsid w:val="0091667E"/>
    <w:rsid w:val="00922C84"/>
    <w:rsid w:val="0092675E"/>
    <w:rsid w:val="0093370C"/>
    <w:rsid w:val="00933A6B"/>
    <w:rsid w:val="009352A3"/>
    <w:rsid w:val="00936504"/>
    <w:rsid w:val="00945BA1"/>
    <w:rsid w:val="00956E88"/>
    <w:rsid w:val="00961279"/>
    <w:rsid w:val="009706DD"/>
    <w:rsid w:val="00972294"/>
    <w:rsid w:val="00972812"/>
    <w:rsid w:val="009734BB"/>
    <w:rsid w:val="0099200E"/>
    <w:rsid w:val="009974DF"/>
    <w:rsid w:val="009B1641"/>
    <w:rsid w:val="009B515B"/>
    <w:rsid w:val="009C0C31"/>
    <w:rsid w:val="009C4C72"/>
    <w:rsid w:val="009C540D"/>
    <w:rsid w:val="009C674C"/>
    <w:rsid w:val="009C6D07"/>
    <w:rsid w:val="009C7CA5"/>
    <w:rsid w:val="009D248F"/>
    <w:rsid w:val="009D6523"/>
    <w:rsid w:val="009E31B2"/>
    <w:rsid w:val="009F19EC"/>
    <w:rsid w:val="009F34AA"/>
    <w:rsid w:val="009F58D5"/>
    <w:rsid w:val="00A00D12"/>
    <w:rsid w:val="00A02867"/>
    <w:rsid w:val="00A07FDA"/>
    <w:rsid w:val="00A24305"/>
    <w:rsid w:val="00A269E8"/>
    <w:rsid w:val="00A304A6"/>
    <w:rsid w:val="00A31952"/>
    <w:rsid w:val="00A33CE2"/>
    <w:rsid w:val="00A34FA1"/>
    <w:rsid w:val="00A35DF0"/>
    <w:rsid w:val="00A44074"/>
    <w:rsid w:val="00A4679E"/>
    <w:rsid w:val="00A51966"/>
    <w:rsid w:val="00A562CD"/>
    <w:rsid w:val="00A60250"/>
    <w:rsid w:val="00A673C3"/>
    <w:rsid w:val="00A6752E"/>
    <w:rsid w:val="00A733DE"/>
    <w:rsid w:val="00A75414"/>
    <w:rsid w:val="00A77F18"/>
    <w:rsid w:val="00A838DF"/>
    <w:rsid w:val="00A8476B"/>
    <w:rsid w:val="00A85743"/>
    <w:rsid w:val="00AA30A8"/>
    <w:rsid w:val="00AA443F"/>
    <w:rsid w:val="00AB089D"/>
    <w:rsid w:val="00AB3C41"/>
    <w:rsid w:val="00AB5EB8"/>
    <w:rsid w:val="00AC1BC7"/>
    <w:rsid w:val="00AC1C30"/>
    <w:rsid w:val="00AC699A"/>
    <w:rsid w:val="00AD3A09"/>
    <w:rsid w:val="00AD6D49"/>
    <w:rsid w:val="00AE12D9"/>
    <w:rsid w:val="00AE356A"/>
    <w:rsid w:val="00AE6E6D"/>
    <w:rsid w:val="00AE7CEA"/>
    <w:rsid w:val="00AF1B11"/>
    <w:rsid w:val="00AF34C6"/>
    <w:rsid w:val="00AF5B7D"/>
    <w:rsid w:val="00AF6388"/>
    <w:rsid w:val="00AF7DAE"/>
    <w:rsid w:val="00B02C4B"/>
    <w:rsid w:val="00B10469"/>
    <w:rsid w:val="00B12543"/>
    <w:rsid w:val="00B17BB0"/>
    <w:rsid w:val="00B17DB9"/>
    <w:rsid w:val="00B2129E"/>
    <w:rsid w:val="00B221C2"/>
    <w:rsid w:val="00B3279C"/>
    <w:rsid w:val="00B36864"/>
    <w:rsid w:val="00B37769"/>
    <w:rsid w:val="00B452DA"/>
    <w:rsid w:val="00B54F52"/>
    <w:rsid w:val="00B55A6B"/>
    <w:rsid w:val="00B56E23"/>
    <w:rsid w:val="00B61D14"/>
    <w:rsid w:val="00B718B5"/>
    <w:rsid w:val="00B76F77"/>
    <w:rsid w:val="00B77988"/>
    <w:rsid w:val="00B8163D"/>
    <w:rsid w:val="00B850F2"/>
    <w:rsid w:val="00B85A10"/>
    <w:rsid w:val="00B90750"/>
    <w:rsid w:val="00B971A5"/>
    <w:rsid w:val="00BA3D10"/>
    <w:rsid w:val="00BA71B1"/>
    <w:rsid w:val="00BB3A34"/>
    <w:rsid w:val="00BC2E5B"/>
    <w:rsid w:val="00BC6704"/>
    <w:rsid w:val="00BC6B0F"/>
    <w:rsid w:val="00BD458D"/>
    <w:rsid w:val="00BE2D79"/>
    <w:rsid w:val="00BE6E4C"/>
    <w:rsid w:val="00BE7D8D"/>
    <w:rsid w:val="00BE7FF0"/>
    <w:rsid w:val="00BF494E"/>
    <w:rsid w:val="00C125A8"/>
    <w:rsid w:val="00C2343A"/>
    <w:rsid w:val="00C37C13"/>
    <w:rsid w:val="00C430AA"/>
    <w:rsid w:val="00C47E58"/>
    <w:rsid w:val="00C52476"/>
    <w:rsid w:val="00C573A9"/>
    <w:rsid w:val="00C6252C"/>
    <w:rsid w:val="00C664E6"/>
    <w:rsid w:val="00C67C45"/>
    <w:rsid w:val="00C72D21"/>
    <w:rsid w:val="00C77B3F"/>
    <w:rsid w:val="00CA21F5"/>
    <w:rsid w:val="00CA3FDB"/>
    <w:rsid w:val="00CA7698"/>
    <w:rsid w:val="00CB509B"/>
    <w:rsid w:val="00CC391B"/>
    <w:rsid w:val="00CD00DC"/>
    <w:rsid w:val="00CD33A7"/>
    <w:rsid w:val="00CD3520"/>
    <w:rsid w:val="00CD6145"/>
    <w:rsid w:val="00CE257F"/>
    <w:rsid w:val="00CE4D60"/>
    <w:rsid w:val="00CF2159"/>
    <w:rsid w:val="00CF4316"/>
    <w:rsid w:val="00CF47CE"/>
    <w:rsid w:val="00CF594D"/>
    <w:rsid w:val="00CF5E63"/>
    <w:rsid w:val="00D00F6D"/>
    <w:rsid w:val="00D02A6D"/>
    <w:rsid w:val="00D06239"/>
    <w:rsid w:val="00D10B31"/>
    <w:rsid w:val="00D131F3"/>
    <w:rsid w:val="00D24C2E"/>
    <w:rsid w:val="00D32993"/>
    <w:rsid w:val="00D32C92"/>
    <w:rsid w:val="00D40496"/>
    <w:rsid w:val="00D4568E"/>
    <w:rsid w:val="00D4679D"/>
    <w:rsid w:val="00D46A2C"/>
    <w:rsid w:val="00D52907"/>
    <w:rsid w:val="00D55CA0"/>
    <w:rsid w:val="00D60BD8"/>
    <w:rsid w:val="00D63D50"/>
    <w:rsid w:val="00D6574D"/>
    <w:rsid w:val="00D747C1"/>
    <w:rsid w:val="00D84921"/>
    <w:rsid w:val="00D85C21"/>
    <w:rsid w:val="00D972C2"/>
    <w:rsid w:val="00DA227F"/>
    <w:rsid w:val="00DA36E4"/>
    <w:rsid w:val="00DB49AE"/>
    <w:rsid w:val="00DB69AF"/>
    <w:rsid w:val="00DB6C5A"/>
    <w:rsid w:val="00DD0355"/>
    <w:rsid w:val="00DD5018"/>
    <w:rsid w:val="00DD5950"/>
    <w:rsid w:val="00DD7B58"/>
    <w:rsid w:val="00DE403F"/>
    <w:rsid w:val="00DE7E20"/>
    <w:rsid w:val="00DF11D8"/>
    <w:rsid w:val="00DF49AF"/>
    <w:rsid w:val="00E02DD0"/>
    <w:rsid w:val="00E045D0"/>
    <w:rsid w:val="00E07C65"/>
    <w:rsid w:val="00E11E39"/>
    <w:rsid w:val="00E15A5E"/>
    <w:rsid w:val="00E16D16"/>
    <w:rsid w:val="00E24A86"/>
    <w:rsid w:val="00E253F8"/>
    <w:rsid w:val="00E2591F"/>
    <w:rsid w:val="00E271C7"/>
    <w:rsid w:val="00E30B3F"/>
    <w:rsid w:val="00E30E69"/>
    <w:rsid w:val="00E311F3"/>
    <w:rsid w:val="00E327BA"/>
    <w:rsid w:val="00E35C59"/>
    <w:rsid w:val="00E36FC5"/>
    <w:rsid w:val="00E37769"/>
    <w:rsid w:val="00E4027C"/>
    <w:rsid w:val="00E42500"/>
    <w:rsid w:val="00E4607F"/>
    <w:rsid w:val="00E4669F"/>
    <w:rsid w:val="00E522A3"/>
    <w:rsid w:val="00E5231B"/>
    <w:rsid w:val="00E53450"/>
    <w:rsid w:val="00E63513"/>
    <w:rsid w:val="00E6464A"/>
    <w:rsid w:val="00E6733E"/>
    <w:rsid w:val="00E71CA9"/>
    <w:rsid w:val="00E724DD"/>
    <w:rsid w:val="00E74B81"/>
    <w:rsid w:val="00E831C7"/>
    <w:rsid w:val="00E83F2D"/>
    <w:rsid w:val="00E92E4E"/>
    <w:rsid w:val="00E93621"/>
    <w:rsid w:val="00EA0A70"/>
    <w:rsid w:val="00EA1DFF"/>
    <w:rsid w:val="00EA22D2"/>
    <w:rsid w:val="00EA31B5"/>
    <w:rsid w:val="00EB1728"/>
    <w:rsid w:val="00EB6355"/>
    <w:rsid w:val="00EC5D51"/>
    <w:rsid w:val="00ED022E"/>
    <w:rsid w:val="00ED4BBF"/>
    <w:rsid w:val="00ED5DDC"/>
    <w:rsid w:val="00EE6027"/>
    <w:rsid w:val="00EE7E8A"/>
    <w:rsid w:val="00EF00CF"/>
    <w:rsid w:val="00EF0411"/>
    <w:rsid w:val="00EF1DFC"/>
    <w:rsid w:val="00EF4B32"/>
    <w:rsid w:val="00F00D73"/>
    <w:rsid w:val="00F05A1C"/>
    <w:rsid w:val="00F1012D"/>
    <w:rsid w:val="00F11294"/>
    <w:rsid w:val="00F11E7F"/>
    <w:rsid w:val="00F278B2"/>
    <w:rsid w:val="00F27AC6"/>
    <w:rsid w:val="00F314DF"/>
    <w:rsid w:val="00F324F5"/>
    <w:rsid w:val="00F35811"/>
    <w:rsid w:val="00F5018E"/>
    <w:rsid w:val="00F53BF1"/>
    <w:rsid w:val="00F709CA"/>
    <w:rsid w:val="00F774A9"/>
    <w:rsid w:val="00F8298A"/>
    <w:rsid w:val="00F83F31"/>
    <w:rsid w:val="00F91B62"/>
    <w:rsid w:val="00F93586"/>
    <w:rsid w:val="00FA351E"/>
    <w:rsid w:val="00FA6414"/>
    <w:rsid w:val="00FB5BBF"/>
    <w:rsid w:val="00FC0122"/>
    <w:rsid w:val="00FC0F1E"/>
    <w:rsid w:val="00FC7A56"/>
    <w:rsid w:val="00FD32B5"/>
    <w:rsid w:val="00FD4828"/>
    <w:rsid w:val="00FE0064"/>
    <w:rsid w:val="00FE4F58"/>
    <w:rsid w:val="00FE6A0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BD9D"/>
  <w15:docId w15:val="{4CF37CE8-F1BF-43A1-A971-95EAAA1F5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after="200" w:line="360" w:lineRule="auto"/>
      <w:jc w:val="both"/>
    </w:pPr>
    <w:rPr>
      <w:rFonts w:ascii="Arial" w:eastAsia="Calibri" w:hAnsi="Arial"/>
      <w:color w:val="00000A"/>
      <w:sz w:val="22"/>
      <w:lang w:val="es-EC"/>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320A2D"/>
  </w:style>
  <w:style w:type="character" w:customStyle="1" w:styleId="PiedepginaCar">
    <w:name w:val="Pie de página Car"/>
    <w:basedOn w:val="Fuentedeprrafopredeter"/>
    <w:link w:val="Piedepgina"/>
    <w:uiPriority w:val="99"/>
    <w:qFormat/>
    <w:rsid w:val="00320A2D"/>
  </w:style>
  <w:style w:type="character" w:customStyle="1" w:styleId="TextodegloboCar">
    <w:name w:val="Texto de globo Car"/>
    <w:basedOn w:val="Fuentedeprrafopredeter"/>
    <w:link w:val="Textodeglobo"/>
    <w:uiPriority w:val="99"/>
    <w:semiHidden/>
    <w:qFormat/>
    <w:rsid w:val="00320A2D"/>
    <w:rPr>
      <w:rFonts w:ascii="Tahoma" w:hAnsi="Tahoma" w:cs="Tahoma"/>
      <w:sz w:val="16"/>
      <w:szCs w:val="16"/>
    </w:rPr>
  </w:style>
  <w:style w:type="character" w:customStyle="1" w:styleId="SinespaciadoCar">
    <w:name w:val="Sin espaciado Car"/>
    <w:link w:val="Sinespaciado"/>
    <w:uiPriority w:val="1"/>
    <w:qFormat/>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qFormat/>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qFormat/>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qFormat/>
    <w:rsid w:val="00BA5509"/>
    <w:rPr>
      <w:rFonts w:ascii="Arial" w:eastAsiaTheme="majorEastAsia" w:hAnsi="Arial" w:cs="Arial"/>
      <w:b/>
      <w:bCs/>
      <w:sz w:val="28"/>
      <w:szCs w:val="28"/>
    </w:rPr>
  </w:style>
  <w:style w:type="character" w:customStyle="1" w:styleId="EnlacedeInternet">
    <w:name w:val="Enlace de Internet"/>
    <w:basedOn w:val="Fuentedeprrafopredeter"/>
    <w:uiPriority w:val="99"/>
    <w:unhideWhenUsed/>
    <w:rsid w:val="004C7E4F"/>
    <w:rPr>
      <w:color w:val="0000FF" w:themeColor="hyperlink"/>
      <w:u w:val="single"/>
    </w:rPr>
  </w:style>
  <w:style w:type="character" w:customStyle="1" w:styleId="subtitulo">
    <w:name w:val="subtitulo"/>
    <w:basedOn w:val="Fuentedeprrafopredeter"/>
    <w:qFormat/>
    <w:rsid w:val="00E464E0"/>
  </w:style>
  <w:style w:type="character" w:styleId="Textoennegrita">
    <w:name w:val="Strong"/>
    <w:uiPriority w:val="22"/>
    <w:qFormat/>
    <w:rsid w:val="00E464E0"/>
    <w:rPr>
      <w:b/>
      <w:bCs/>
    </w:rPr>
  </w:style>
  <w:style w:type="character" w:styleId="AcrnimoHTML">
    <w:name w:val="HTML Acronym"/>
    <w:basedOn w:val="Fuentedeprrafopredeter"/>
    <w:qFormat/>
    <w:rsid w:val="00E464E0"/>
  </w:style>
  <w:style w:type="character" w:customStyle="1" w:styleId="st">
    <w:name w:val="st"/>
    <w:basedOn w:val="Fuentedeprrafopredeter"/>
    <w:qFormat/>
    <w:rsid w:val="00E464E0"/>
  </w:style>
  <w:style w:type="character" w:customStyle="1" w:styleId="Destacado">
    <w:name w:val="Destacado"/>
    <w:qFormat/>
    <w:rsid w:val="00E464E0"/>
    <w:rPr>
      <w:i/>
      <w:iCs/>
    </w:rPr>
  </w:style>
  <w:style w:type="character" w:customStyle="1" w:styleId="Textoindependiente2Car">
    <w:name w:val="Texto independiente 2 Car"/>
    <w:basedOn w:val="Fuentedeprrafopredeter"/>
    <w:link w:val="Textoindependiente2"/>
    <w:semiHidden/>
    <w:qFormat/>
    <w:rsid w:val="00E464E0"/>
    <w:rPr>
      <w:rFonts w:ascii="Arial" w:eastAsia="PMingLiU" w:hAnsi="Arial" w:cs="Arial"/>
      <w:b/>
      <w:bCs/>
      <w:sz w:val="24"/>
      <w:szCs w:val="24"/>
      <w:lang w:val="es-MX" w:eastAsia="es-ES"/>
    </w:rPr>
  </w:style>
  <w:style w:type="character" w:customStyle="1" w:styleId="Ancladenotaalpie">
    <w:name w:val="Ancla de nota al pie"/>
    <w:rPr>
      <w:vertAlign w:val="superscript"/>
    </w:rPr>
  </w:style>
  <w:style w:type="character" w:customStyle="1" w:styleId="FootnoteCharacters">
    <w:name w:val="Footnote Characters"/>
    <w:qFormat/>
    <w:rsid w:val="00E464E0"/>
    <w:rPr>
      <w:vertAlign w:val="superscript"/>
    </w:rPr>
  </w:style>
  <w:style w:type="character" w:customStyle="1" w:styleId="TextonotapieCar">
    <w:name w:val="Texto nota pie Car"/>
    <w:basedOn w:val="Fuentedeprrafopredeter"/>
    <w:link w:val="Textonotapie"/>
    <w:qFormat/>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qFormat/>
    <w:rsid w:val="00E464E0"/>
  </w:style>
  <w:style w:type="character" w:customStyle="1" w:styleId="unreadmsg">
    <w:name w:val="unreadmsg"/>
    <w:basedOn w:val="Fuentedeprrafopredeter"/>
    <w:qFormat/>
    <w:rsid w:val="00E464E0"/>
  </w:style>
  <w:style w:type="character" w:styleId="Hipervnculovisitado">
    <w:name w:val="FollowedHyperlink"/>
    <w:uiPriority w:val="99"/>
    <w:semiHidden/>
    <w:unhideWhenUsed/>
    <w:qFormat/>
    <w:rsid w:val="00E464E0"/>
    <w:rPr>
      <w:color w:val="954F72"/>
      <w:u w:val="single"/>
    </w:rPr>
  </w:style>
  <w:style w:type="character" w:customStyle="1" w:styleId="SubttuloCar">
    <w:name w:val="Subtítulo Car"/>
    <w:basedOn w:val="Fuentedeprrafopredeter"/>
    <w:link w:val="Subttulo"/>
    <w:uiPriority w:val="11"/>
    <w:qFormat/>
    <w:rsid w:val="00E464E0"/>
    <w:rPr>
      <w:rFonts w:ascii="Cambria" w:eastAsia="Times New Roman" w:hAnsi="Cambria" w:cs="Times New Roman"/>
      <w:sz w:val="24"/>
      <w:szCs w:val="24"/>
      <w:lang w:val="es-ES"/>
    </w:rPr>
  </w:style>
  <w:style w:type="character" w:customStyle="1" w:styleId="TextoindependienteCar">
    <w:name w:val="Texto independiente Car"/>
    <w:basedOn w:val="Fuentedeprrafopredeter"/>
    <w:link w:val="Textoindependiente"/>
    <w:uiPriority w:val="99"/>
    <w:qFormat/>
    <w:rsid w:val="00E464E0"/>
    <w:rPr>
      <w:rFonts w:ascii="Arial" w:eastAsia="Calibri" w:hAnsi="Arial" w:cs="Times New Roman"/>
      <w:lang w:val="es-ES"/>
    </w:rPr>
  </w:style>
  <w:style w:type="character" w:customStyle="1" w:styleId="normtext">
    <w:name w:val="normtext"/>
    <w:basedOn w:val="Fuentedeprrafopredeter"/>
    <w:qFormat/>
    <w:rsid w:val="00E464E0"/>
  </w:style>
  <w:style w:type="character" w:customStyle="1" w:styleId="gt-ft-text">
    <w:name w:val="gt-ft-text"/>
    <w:basedOn w:val="Fuentedeprrafopredeter"/>
    <w:qFormat/>
    <w:rsid w:val="00E464E0"/>
  </w:style>
  <w:style w:type="character" w:customStyle="1" w:styleId="ListLabel1">
    <w:name w:val="ListLabel 1"/>
    <w:qFormat/>
    <w:rPr>
      <w:rFonts w:eastAsia="Times New Roman" w:cs="TimesNewRomanPSMT"/>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TimesNewRomanPSMT"/>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eastAsia="PMingLiU"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eastAsia="Times New Roman" w:cs="TimesNewRomanPSMT"/>
    </w:rPr>
  </w:style>
  <w:style w:type="character" w:customStyle="1" w:styleId="ListLabel37">
    <w:name w:val="ListLabel 37"/>
    <w:qFormat/>
    <w:rPr>
      <w:rFonts w:eastAsia="Times New Roman" w:cs="Arial"/>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eastAsia="Times New Roman" w:cs="TimesNewRomanPSMT"/>
    </w:rPr>
  </w:style>
  <w:style w:type="character" w:customStyle="1" w:styleId="ListLabel41">
    <w:name w:val="ListLabel 41"/>
    <w:qFormat/>
    <w:rPr>
      <w:rFonts w:eastAsia="PMingLiU"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New Roman" w:cs="TimesNewRomanPSMT"/>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eastAsia="Times New Roman" w:cs="Arial"/>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eastAsia="Times New Roman" w:cs="Arial"/>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eastAsia="Times New Roman" w:cs="Arial"/>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eastAsia="Times New Roman" w:cs="Arial"/>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eastAsia="Times New Roman" w:cs="Arial"/>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eastAsia="PMingLiU" w:cs="Times New Roman"/>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eastAsia="PMingLiU" w:cs="Times New Roman"/>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Arial"/>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ListLabel156">
    <w:name w:val="ListLabel 156"/>
    <w:qFormat/>
    <w:rPr>
      <w:rFonts w:cs="TimesNewRomanPSMT"/>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rFonts w:cs="Symbol"/>
    </w:rPr>
  </w:style>
  <w:style w:type="character" w:customStyle="1" w:styleId="ListLabel169">
    <w:name w:val="ListLabel 169"/>
    <w:qFormat/>
    <w:rPr>
      <w:rFonts w:cs="Courier New"/>
    </w:rPr>
  </w:style>
  <w:style w:type="character" w:customStyle="1" w:styleId="ListLabel170">
    <w:name w:val="ListLabel 170"/>
    <w:qFormat/>
    <w:rPr>
      <w:rFonts w:cs="Wingdings"/>
    </w:rPr>
  </w:style>
  <w:style w:type="character" w:customStyle="1" w:styleId="ListLabel171">
    <w:name w:val="ListLabel 171"/>
    <w:qFormat/>
    <w:rPr>
      <w:rFonts w:cs="Symbol"/>
    </w:rPr>
  </w:style>
  <w:style w:type="character" w:customStyle="1" w:styleId="ListLabel172">
    <w:name w:val="ListLabel 172"/>
    <w:qFormat/>
    <w:rPr>
      <w:rFonts w:cs="Courier New"/>
    </w:rPr>
  </w:style>
  <w:style w:type="character" w:customStyle="1" w:styleId="ListLabel173">
    <w:name w:val="ListLabel 173"/>
    <w:qFormat/>
    <w:rPr>
      <w:rFonts w:cs="Wingdings"/>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Arial"/>
    </w:rPr>
  </w:style>
  <w:style w:type="character" w:customStyle="1" w:styleId="math">
    <w:name w:val="math"/>
    <w:basedOn w:val="Fuentedeprrafopredeter"/>
    <w:qFormat/>
    <w:rsid w:val="00E004C5"/>
  </w:style>
  <w:style w:type="character" w:customStyle="1" w:styleId="ListLabel184">
    <w:name w:val="ListLabel 184"/>
    <w:qFormat/>
    <w:rPr>
      <w:rFonts w:cs="TimesNewRomanPSMT"/>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b/>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b/>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Aria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b/>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b/>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rPr>
  </w:style>
  <w:style w:type="character" w:customStyle="1" w:styleId="ListLabel267">
    <w:name w:val="ListLabel 267"/>
    <w:qFormat/>
    <w:rPr>
      <w:rFonts w:cs="Courier New"/>
    </w:rPr>
  </w:style>
  <w:style w:type="character" w:customStyle="1" w:styleId="ListLabel268">
    <w:name w:val="ListLabel 268"/>
    <w:qFormat/>
    <w:rPr>
      <w:rFonts w:cs="Wingdings"/>
    </w:rPr>
  </w:style>
  <w:style w:type="character" w:customStyle="1" w:styleId="ListLabel269">
    <w:name w:val="ListLabel 269"/>
    <w:qFormat/>
    <w:rPr>
      <w:rFonts w:cs="Symbol"/>
    </w:rPr>
  </w:style>
  <w:style w:type="character" w:customStyle="1" w:styleId="ListLabel270">
    <w:name w:val="ListLabel 270"/>
    <w:qFormat/>
    <w:rPr>
      <w:rFonts w:cs="Courier New"/>
    </w:rPr>
  </w:style>
  <w:style w:type="character" w:customStyle="1" w:styleId="ListLabel271">
    <w:name w:val="ListLabel 271"/>
    <w:qFormat/>
    <w:rPr>
      <w:rFonts w:cs="Wingdings"/>
    </w:rPr>
  </w:style>
  <w:style w:type="character" w:customStyle="1" w:styleId="ListLabel272">
    <w:name w:val="ListLabel 272"/>
    <w:qFormat/>
    <w:rPr>
      <w:rFonts w:cs="Symbol"/>
    </w:rPr>
  </w:style>
  <w:style w:type="character" w:customStyle="1" w:styleId="ListLabel273">
    <w:name w:val="ListLabel 273"/>
    <w:qFormat/>
    <w:rPr>
      <w:rFonts w:cs="Courier New"/>
    </w:rPr>
  </w:style>
  <w:style w:type="character" w:customStyle="1" w:styleId="ListLabel274">
    <w:name w:val="ListLabel 274"/>
    <w:qFormat/>
    <w:rPr>
      <w:rFonts w:cs="Wingdings"/>
    </w:rPr>
  </w:style>
  <w:style w:type="character" w:customStyle="1" w:styleId="ListLabel275">
    <w:name w:val="ListLabel 275"/>
    <w:qFormat/>
    <w:rPr>
      <w:rFonts w:cs="Symbol"/>
    </w:rPr>
  </w:style>
  <w:style w:type="character" w:customStyle="1" w:styleId="ListLabel276">
    <w:name w:val="ListLabel 276"/>
    <w:qFormat/>
    <w:rPr>
      <w:rFonts w:cs="Courier New"/>
    </w:rPr>
  </w:style>
  <w:style w:type="character" w:customStyle="1" w:styleId="ListLabel277">
    <w:name w:val="ListLabel 277"/>
    <w:qFormat/>
    <w:rPr>
      <w:rFonts w:cs="Wingdings"/>
    </w:rPr>
  </w:style>
  <w:style w:type="character" w:customStyle="1" w:styleId="ListLabel278">
    <w:name w:val="ListLabel 278"/>
    <w:qFormat/>
    <w:rPr>
      <w:rFonts w:cs="Symbol"/>
    </w:rPr>
  </w:style>
  <w:style w:type="character" w:customStyle="1" w:styleId="ListLabel279">
    <w:name w:val="ListLabel 279"/>
    <w:qFormat/>
    <w:rPr>
      <w:rFonts w:cs="Courier New"/>
    </w:rPr>
  </w:style>
  <w:style w:type="character" w:customStyle="1" w:styleId="ListLabel280">
    <w:name w:val="ListLabel 280"/>
    <w:qFormat/>
    <w:rPr>
      <w:rFonts w:cs="Wingdings"/>
    </w:rPr>
  </w:style>
  <w:style w:type="character" w:customStyle="1" w:styleId="ListLabel281">
    <w:name w:val="ListLabel 281"/>
    <w:qFormat/>
    <w:rPr>
      <w:rFonts w:cs="OpenSymbol"/>
      <w:b/>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Aria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b/>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b/>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Courier New"/>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OpenSymbol"/>
      <w:b/>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Arial"/>
    </w:rPr>
  </w:style>
  <w:style w:type="character" w:customStyle="1" w:styleId="TextocomentarioCar">
    <w:name w:val="Texto comentario Car"/>
    <w:basedOn w:val="Fuentedeprrafopredeter"/>
    <w:link w:val="Textocomentario"/>
    <w:uiPriority w:val="99"/>
    <w:semiHidden/>
    <w:qFormat/>
    <w:rPr>
      <w:rFonts w:ascii="Arial" w:hAnsi="Arial"/>
      <w:color w:val="00000A"/>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b/>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b/>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OpenSymbol"/>
      <w:b/>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Courier New"/>
    </w:rPr>
  </w:style>
  <w:style w:type="character" w:customStyle="1" w:styleId="ListLabel401">
    <w:name w:val="ListLabel 401"/>
    <w:qFormat/>
    <w:rPr>
      <w:rFonts w:cs="Courier New"/>
    </w:rPr>
  </w:style>
  <w:style w:type="character" w:customStyle="1" w:styleId="ListLabel402">
    <w:name w:val="ListLabel 402"/>
    <w:qFormat/>
    <w:rPr>
      <w:rFonts w:cs="Courier New"/>
    </w:rPr>
  </w:style>
  <w:style w:type="character" w:customStyle="1" w:styleId="ListLabel403">
    <w:name w:val="ListLabel 403"/>
    <w:qFormat/>
    <w:rPr>
      <w:rFonts w:cs="Courier New"/>
    </w:rPr>
  </w:style>
  <w:style w:type="character" w:customStyle="1" w:styleId="ListLabel404">
    <w:name w:val="ListLabel 404"/>
    <w:qFormat/>
    <w:rPr>
      <w:rFonts w:cs="Courier New"/>
    </w:rPr>
  </w:style>
  <w:style w:type="character" w:customStyle="1" w:styleId="ListLabel405">
    <w:name w:val="ListLabel 405"/>
    <w:qFormat/>
    <w:rPr>
      <w:rFonts w:cs="Courier New"/>
    </w:rPr>
  </w:style>
  <w:style w:type="character" w:customStyle="1" w:styleId="ListLabel406">
    <w:name w:val="ListLabel 406"/>
    <w:qFormat/>
    <w:rPr>
      <w:rFonts w:cs="Courier New"/>
    </w:rPr>
  </w:style>
  <w:style w:type="character" w:customStyle="1" w:styleId="ListLabel407">
    <w:name w:val="ListLabel 407"/>
    <w:qFormat/>
    <w:rPr>
      <w:rFonts w:cs="Courier New"/>
    </w:rPr>
  </w:style>
  <w:style w:type="character" w:customStyle="1" w:styleId="ListLabel408">
    <w:name w:val="ListLabel 408"/>
    <w:qFormat/>
    <w:rPr>
      <w:rFonts w:cs="Courier New"/>
    </w:rPr>
  </w:style>
  <w:style w:type="character" w:customStyle="1" w:styleId="ListLabel409">
    <w:name w:val="ListLabel 409"/>
    <w:qFormat/>
    <w:rPr>
      <w:rFonts w:cs="Courier New"/>
    </w:rPr>
  </w:style>
  <w:style w:type="character" w:customStyle="1" w:styleId="ListLabel410">
    <w:name w:val="ListLabel 410"/>
    <w:qFormat/>
    <w:rPr>
      <w:rFonts w:cs="Courier New"/>
    </w:rPr>
  </w:style>
  <w:style w:type="character" w:customStyle="1" w:styleId="ListLabel411">
    <w:name w:val="ListLabel 411"/>
    <w:qFormat/>
    <w:rPr>
      <w:rFonts w:cs="Courier New"/>
    </w:rPr>
  </w:style>
  <w:style w:type="character" w:customStyle="1" w:styleId="ListLabel412">
    <w:name w:val="ListLabel 412"/>
    <w:qFormat/>
    <w:rPr>
      <w:rFonts w:cs="Aria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b/>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b/>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Symbol"/>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Symbol"/>
    </w:rPr>
  </w:style>
  <w:style w:type="character" w:customStyle="1" w:styleId="ListLabel453">
    <w:name w:val="ListLabel 453"/>
    <w:qFormat/>
    <w:rPr>
      <w:rFonts w:cs="Courier New"/>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OpenSymbol"/>
      <w:b/>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b/>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b/>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Arial"/>
    </w:rPr>
  </w:style>
  <w:style w:type="character" w:customStyle="1" w:styleId="ListLabel486">
    <w:name w:val="ListLabel 486"/>
    <w:qFormat/>
    <w:rPr>
      <w:rFonts w:cs="TeXGyreTermes-Regular"/>
      <w:lang w:val="es-ES"/>
    </w:rPr>
  </w:style>
  <w:style w:type="character" w:customStyle="1" w:styleId="ListLabel487">
    <w:name w:val="ListLabel 487"/>
    <w:qFormat/>
    <w:rPr>
      <w:b w:val="0"/>
      <w:bCs w:val="0"/>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b/>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b/>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Symbol"/>
    </w:rPr>
  </w:style>
  <w:style w:type="character" w:customStyle="1" w:styleId="ListLabel516">
    <w:name w:val="ListLabel 516"/>
    <w:qFormat/>
    <w:rPr>
      <w:rFonts w:cs="Courier New"/>
    </w:rPr>
  </w:style>
  <w:style w:type="character" w:customStyle="1" w:styleId="ListLabel517">
    <w:name w:val="ListLabel 517"/>
    <w:qFormat/>
    <w:rPr>
      <w:rFonts w:cs="Wingdings"/>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cs="OpenSymbol"/>
      <w:b/>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b/>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b/>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Arial"/>
    </w:rPr>
  </w:style>
  <w:style w:type="character" w:customStyle="1" w:styleId="ListLabel561">
    <w:name w:val="ListLabel 561"/>
    <w:qFormat/>
    <w:rPr>
      <w:lang w:val="es-EC"/>
    </w:rPr>
  </w:style>
  <w:style w:type="character" w:customStyle="1" w:styleId="ListLabel562">
    <w:name w:val="ListLabel 562"/>
    <w:qFormat/>
    <w:rPr>
      <w:rFonts w:cs="TeXGyreTermes-Regular"/>
      <w:lang w:val="es-ES"/>
    </w:rPr>
  </w:style>
  <w:style w:type="character" w:customStyle="1" w:styleId="ListLabel563">
    <w:name w:val="ListLabel 563"/>
    <w:qFormat/>
    <w:rPr>
      <w:b w:val="0"/>
      <w:bCs w:val="0"/>
    </w:rPr>
  </w:style>
  <w:style w:type="character" w:customStyle="1" w:styleId="Muydestacado">
    <w:name w:val="Muy destacado"/>
    <w:qFormat/>
    <w:rPr>
      <w:b/>
      <w:bCs/>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b/>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b/>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Symbol"/>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cs="Symbol"/>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Symbol"/>
    </w:rPr>
  </w:style>
  <w:style w:type="character" w:customStyle="1" w:styleId="ListLabel607">
    <w:name w:val="ListLabel 607"/>
    <w:qFormat/>
    <w:rPr>
      <w:rFonts w:cs="Courier New"/>
    </w:rPr>
  </w:style>
  <w:style w:type="character" w:customStyle="1" w:styleId="ListLabel608">
    <w:name w:val="ListLabel 608"/>
    <w:qFormat/>
    <w:rPr>
      <w:rFonts w:cs="Wingdings"/>
    </w:rPr>
  </w:style>
  <w:style w:type="character" w:customStyle="1" w:styleId="ListLabel609">
    <w:name w:val="ListLabel 609"/>
    <w:qFormat/>
    <w:rPr>
      <w:rFonts w:cs="OpenSymbol"/>
      <w:b/>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b/>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b/>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b/>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b/>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ascii="Consolas" w:hAnsi="Consolas" w:cs="OpenSymbol"/>
      <w:sz w:val="20"/>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Courier New"/>
    </w:rPr>
  </w:style>
  <w:style w:type="character" w:customStyle="1" w:styleId="ListLabel745">
    <w:name w:val="ListLabel 745"/>
    <w:qFormat/>
    <w:rPr>
      <w:rFonts w:cs="Courier New"/>
    </w:rPr>
  </w:style>
  <w:style w:type="character" w:customStyle="1" w:styleId="ListLabel746">
    <w:name w:val="ListLabel 746"/>
    <w:qFormat/>
    <w:rPr>
      <w:rFonts w:cs="Courier New"/>
    </w:rPr>
  </w:style>
  <w:style w:type="character" w:customStyle="1" w:styleId="ListLabel747">
    <w:name w:val="ListLabel 747"/>
    <w:qFormat/>
    <w:rPr>
      <w:rFonts w:cs="Courier New"/>
    </w:rPr>
  </w:style>
  <w:style w:type="character" w:customStyle="1" w:styleId="ListLabel748">
    <w:name w:val="ListLabel 748"/>
    <w:qFormat/>
    <w:rPr>
      <w:rFonts w:cs="Courier New"/>
    </w:rPr>
  </w:style>
  <w:style w:type="character" w:customStyle="1" w:styleId="ListLabel749">
    <w:name w:val="ListLabel 749"/>
    <w:qFormat/>
    <w:rPr>
      <w:rFonts w:cs="Courier New"/>
    </w:rPr>
  </w:style>
  <w:style w:type="character" w:customStyle="1" w:styleId="ListLabel750">
    <w:name w:val="ListLabel 750"/>
    <w:qFormat/>
    <w:rPr>
      <w:rFonts w:cs="Arial"/>
    </w:rPr>
  </w:style>
  <w:style w:type="character" w:customStyle="1" w:styleId="ListLabel751">
    <w:name w:val="ListLabel 751"/>
    <w:qFormat/>
    <w:rPr>
      <w:rFonts w:eastAsiaTheme="majorEastAsia" w:cs="TeXGyreTermes-Regular"/>
      <w:b/>
      <w:bCs/>
      <w:color w:val="00000A"/>
      <w:sz w:val="28"/>
      <w:szCs w:val="28"/>
      <w:lang w:val="es-ES"/>
    </w:rPr>
  </w:style>
  <w:style w:type="character" w:customStyle="1" w:styleId="ListLabel752">
    <w:name w:val="ListLabel 752"/>
    <w:qFormat/>
    <w:rPr>
      <w:lang w:val="es-EC"/>
    </w:rPr>
  </w:style>
  <w:style w:type="character" w:customStyle="1" w:styleId="ListLabel753">
    <w:name w:val="ListLabel 753"/>
    <w:qFormat/>
    <w:rPr>
      <w:rFonts w:cs="TeXGyreTermes-Regular"/>
      <w:lang w:val="es-ES"/>
    </w:rPr>
  </w:style>
  <w:style w:type="character" w:customStyle="1" w:styleId="ListLabel754">
    <w:name w:val="ListLabel 754"/>
    <w:qFormat/>
  </w:style>
  <w:style w:type="character" w:customStyle="1" w:styleId="Cita1">
    <w:name w:val="Cita1"/>
    <w:qFormat/>
    <w:rPr>
      <w:i/>
      <w:iCs/>
    </w:rPr>
  </w:style>
  <w:style w:type="paragraph" w:styleId="Ttulo">
    <w:name w:val="Title"/>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link w:val="TextoindependienteCar"/>
    <w:uiPriority w:val="99"/>
    <w:unhideWhenUsed/>
    <w:rsid w:val="00E464E0"/>
    <w:pPr>
      <w:spacing w:after="120"/>
    </w:pPr>
    <w:rPr>
      <w:rFonts w:cs="Times New Roman"/>
      <w:lang w:val="es-ES"/>
    </w:rPr>
  </w:style>
  <w:style w:type="paragraph" w:styleId="Lista">
    <w:name w:val="List"/>
    <w:basedOn w:val="Textoindependiente"/>
    <w:rPr>
      <w:rFonts w:cs="Mangal"/>
    </w:rPr>
  </w:style>
  <w:style w:type="paragraph" w:styleId="Descripcin">
    <w:name w:val="caption"/>
    <w:basedOn w:val="Normal"/>
    <w:next w:val="Normal"/>
    <w:uiPriority w:val="35"/>
    <w:unhideWhenUsed/>
    <w:qFormat/>
    <w:rsid w:val="00E464E0"/>
    <w:pPr>
      <w:spacing w:line="240" w:lineRule="auto"/>
    </w:pPr>
    <w:rPr>
      <w:rFonts w:cs="Times New Roman"/>
      <w:i/>
      <w:iCs/>
      <w:color w:val="1F497D" w:themeColor="text2"/>
      <w:sz w:val="18"/>
      <w:szCs w:val="18"/>
      <w:lang w:val="es-ES"/>
    </w:rPr>
  </w:style>
  <w:style w:type="paragraph" w:customStyle="1" w:styleId="ndice">
    <w:name w:val="Índice"/>
    <w:basedOn w:val="Normal"/>
    <w:qFormat/>
    <w:pPr>
      <w:suppressLineNumbers/>
    </w:pPr>
    <w:rPr>
      <w:rFonts w:cs="Mangal"/>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320A2D"/>
    <w:pPr>
      <w:spacing w:after="0" w:line="240" w:lineRule="auto"/>
    </w:pPr>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paragraph" w:styleId="NormalWeb">
    <w:name w:val="Normal (Web)"/>
    <w:basedOn w:val="Normal"/>
    <w:uiPriority w:val="99"/>
    <w:qFormat/>
    <w:rsid w:val="00320A2D"/>
    <w:pPr>
      <w:spacing w:beforeAutospacing="1" w:afterAutospacing="1" w:line="480" w:lineRule="auto"/>
      <w:ind w:firstLine="360"/>
    </w:pPr>
    <w:rPr>
      <w:rFonts w:ascii="Calibri" w:eastAsia="Times New Roman" w:hAnsi="Calibri" w:cs="Times New Roman"/>
      <w:lang w:val="en-US" w:bidi="en-US"/>
    </w:rPr>
  </w:style>
  <w:style w:type="paragraph" w:customStyle="1" w:styleId="Default">
    <w:name w:val="Default"/>
    <w:qFormat/>
    <w:rsid w:val="00E464E0"/>
    <w:rPr>
      <w:rFonts w:ascii="Georgia" w:eastAsia="Times New Roman" w:hAnsi="Georgia" w:cs="Georgia"/>
      <w:color w:val="000000"/>
      <w:sz w:val="24"/>
      <w:szCs w:val="24"/>
      <w:lang w:val="es-ES" w:eastAsia="es-ES"/>
    </w:rPr>
  </w:style>
  <w:style w:type="paragraph" w:customStyle="1" w:styleId="Prrafodelista1">
    <w:name w:val="Párrafo de lista1"/>
    <w:basedOn w:val="Normal"/>
    <w:qFormat/>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qFormat/>
    <w:rsid w:val="00E464E0"/>
    <w:pPr>
      <w:spacing w:after="0" w:line="240" w:lineRule="auto"/>
    </w:pPr>
    <w:rPr>
      <w:rFonts w:eastAsia="PMingLiU" w:cs="Arial"/>
      <w:b/>
      <w:bCs/>
      <w:sz w:val="24"/>
      <w:szCs w:val="24"/>
      <w:lang w:val="es-MX" w:eastAsia="es-ES"/>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paragraph" w:customStyle="1" w:styleId="Titulo">
    <w:name w:val="Titulo"/>
    <w:basedOn w:val="Normal"/>
    <w:qFormat/>
    <w:rsid w:val="00E464E0"/>
    <w:pPr>
      <w:spacing w:after="0"/>
      <w:jc w:val="center"/>
    </w:pPr>
    <w:rPr>
      <w:rFonts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paragraph" w:styleId="TDC1">
    <w:name w:val="toc 1"/>
    <w:basedOn w:val="Normal"/>
    <w:next w:val="Normal"/>
    <w:autoRedefine/>
    <w:uiPriority w:val="39"/>
    <w:unhideWhenUsed/>
    <w:qFormat/>
    <w:rsid w:val="00405E81"/>
    <w:pPr>
      <w:spacing w:before="120" w:after="120"/>
    </w:pPr>
    <w:rPr>
      <w:rFonts w:cs="Times New Roman"/>
      <w:lang w:val="es-ES"/>
    </w:rPr>
  </w:style>
  <w:style w:type="paragraph" w:styleId="TDC2">
    <w:name w:val="toc 2"/>
    <w:basedOn w:val="Normal"/>
    <w:next w:val="Normal"/>
    <w:uiPriority w:val="39"/>
    <w:unhideWhenUsed/>
    <w:qFormat/>
    <w:rsid w:val="00BA5509"/>
    <w:pPr>
      <w:spacing w:before="120" w:after="120"/>
      <w:ind w:left="221"/>
    </w:pPr>
    <w:rPr>
      <w:rFonts w:cs="Times New Roman"/>
      <w:lang w:val="es-ES"/>
    </w:rPr>
  </w:style>
  <w:style w:type="paragraph" w:styleId="Tabladeilustraciones">
    <w:name w:val="table of figures"/>
    <w:basedOn w:val="TDC1"/>
    <w:uiPriority w:val="99"/>
    <w:unhideWhenUsed/>
    <w:qFormat/>
    <w:rsid w:val="00E464E0"/>
  </w:style>
  <w:style w:type="paragraph" w:styleId="TDC3">
    <w:name w:val="toc 3"/>
    <w:basedOn w:val="Normal"/>
    <w:next w:val="Normal"/>
    <w:autoRedefine/>
    <w:uiPriority w:val="39"/>
    <w:unhideWhenUsed/>
    <w:qFormat/>
    <w:rsid w:val="00BA5509"/>
    <w:pPr>
      <w:spacing w:before="120" w:after="120"/>
      <w:ind w:left="442"/>
    </w:pPr>
    <w:rPr>
      <w:rFonts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cs="Times New Roman"/>
      <w:lang w:val="es-ES"/>
    </w:rPr>
  </w:style>
  <w:style w:type="paragraph" w:styleId="Encabezadodelista">
    <w:name w:val="toa heading"/>
    <w:basedOn w:val="Normal"/>
    <w:next w:val="Normal"/>
    <w:uiPriority w:val="99"/>
    <w:semiHidden/>
    <w:unhideWhenUsed/>
    <w:qFormat/>
    <w:rsid w:val="00E464E0"/>
    <w:pPr>
      <w:spacing w:before="120"/>
    </w:pPr>
    <w:rPr>
      <w:rFonts w:ascii="Cambria" w:eastAsia="Times New Roman" w:hAnsi="Cambria" w:cs="Times New Roman"/>
      <w:b/>
      <w:bCs/>
      <w:sz w:val="24"/>
      <w:szCs w:val="24"/>
      <w:lang w:val="es-ES"/>
    </w:rPr>
  </w:style>
  <w:style w:type="paragraph" w:styleId="Bibliografa">
    <w:name w:val="Bibliography"/>
    <w:basedOn w:val="Normal"/>
    <w:next w:val="Normal"/>
    <w:uiPriority w:val="37"/>
    <w:unhideWhenUsed/>
    <w:qFormat/>
    <w:rsid w:val="00E464E0"/>
    <w:rPr>
      <w:rFonts w:cs="Times New Roman"/>
      <w:lang w:val="es-ES"/>
    </w:r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paragraph" w:customStyle="1" w:styleId="Contenidodelmarco">
    <w:name w:val="Contenido del marco"/>
    <w:basedOn w:val="Normal"/>
    <w:qFormat/>
  </w:style>
  <w:style w:type="paragraph" w:customStyle="1" w:styleId="ndicedeilustraciones1">
    <w:name w:val="Índice de ilustraciones 1"/>
    <w:basedOn w:val="ndice"/>
    <w:qFormat/>
    <w:pPr>
      <w:tabs>
        <w:tab w:val="right" w:leader="dot" w:pos="9070"/>
      </w:tabs>
    </w:pPr>
  </w:style>
  <w:style w:type="paragraph" w:styleId="Textocomentario">
    <w:name w:val="annotation text"/>
    <w:basedOn w:val="Normal"/>
    <w:link w:val="TextocomentarioCar"/>
    <w:uiPriority w:val="99"/>
    <w:semiHidden/>
    <w:unhideWhenUsed/>
    <w:qFormat/>
    <w:pPr>
      <w:spacing w:line="240" w:lineRule="auto"/>
    </w:pPr>
    <w:rPr>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59"/>
    <w:rsid w:val="00E464E0"/>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E4D60"/>
    <w:rPr>
      <w:color w:val="0000FF"/>
      <w:u w:val="single"/>
    </w:rPr>
  </w:style>
  <w:style w:type="character" w:styleId="Textodelmarcadordeposicin">
    <w:name w:val="Placeholder Text"/>
    <w:basedOn w:val="Fuentedeprrafopredeter"/>
    <w:uiPriority w:val="99"/>
    <w:semiHidden/>
    <w:rsid w:val="00423445"/>
    <w:rPr>
      <w:color w:val="808080"/>
    </w:rPr>
  </w:style>
  <w:style w:type="character" w:customStyle="1" w:styleId="Mencinsinresolver1">
    <w:name w:val="Mención sin resolver1"/>
    <w:basedOn w:val="Fuentedeprrafopredeter"/>
    <w:uiPriority w:val="99"/>
    <w:semiHidden/>
    <w:unhideWhenUsed/>
    <w:rsid w:val="00BB3A34"/>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342161"/>
    <w:rPr>
      <w:b/>
      <w:bCs/>
    </w:rPr>
  </w:style>
  <w:style w:type="character" w:customStyle="1" w:styleId="AsuntodelcomentarioCar">
    <w:name w:val="Asunto del comentario Car"/>
    <w:basedOn w:val="TextocomentarioCar"/>
    <w:link w:val="Asuntodelcomentario"/>
    <w:uiPriority w:val="99"/>
    <w:semiHidden/>
    <w:rsid w:val="00342161"/>
    <w:rPr>
      <w:rFonts w:ascii="Arial" w:eastAsia="Calibri" w:hAnsi="Arial"/>
      <w:b/>
      <w:bCs/>
      <w:color w:val="00000A"/>
      <w:szCs w:val="20"/>
      <w:lang w:val="es-EC"/>
    </w:rPr>
  </w:style>
  <w:style w:type="paragraph" w:styleId="HTMLconformatoprevio">
    <w:name w:val="HTML Preformatted"/>
    <w:basedOn w:val="Normal"/>
    <w:link w:val="HTMLconformatoprevioCar"/>
    <w:uiPriority w:val="99"/>
    <w:semiHidden/>
    <w:unhideWhenUsed/>
    <w:rsid w:val="00E3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EC"/>
    </w:rPr>
  </w:style>
  <w:style w:type="character" w:customStyle="1" w:styleId="HTMLconformatoprevioCar">
    <w:name w:val="HTML con formato previo Car"/>
    <w:basedOn w:val="Fuentedeprrafopredeter"/>
    <w:link w:val="HTMLconformatoprevio"/>
    <w:uiPriority w:val="99"/>
    <w:semiHidden/>
    <w:rsid w:val="00E30B3F"/>
    <w:rPr>
      <w:rFonts w:ascii="Courier New" w:eastAsia="Times New Roman" w:hAnsi="Courier New" w:cs="Courier New"/>
      <w:szCs w:val="20"/>
      <w:lang w:val="es-EC" w:eastAsia="es-EC"/>
    </w:rPr>
  </w:style>
  <w:style w:type="character" w:customStyle="1" w:styleId="fy">
    <w:name w:val="fy"/>
    <w:basedOn w:val="Fuentedeprrafopredeter"/>
    <w:rsid w:val="00E30B3F"/>
  </w:style>
  <w:style w:type="character" w:customStyle="1" w:styleId="pl-k">
    <w:name w:val="pl-k"/>
    <w:basedOn w:val="Fuentedeprrafopredeter"/>
    <w:rsid w:val="007410E3"/>
  </w:style>
  <w:style w:type="character" w:customStyle="1" w:styleId="pl-s1">
    <w:name w:val="pl-s1"/>
    <w:basedOn w:val="Fuentedeprrafopredeter"/>
    <w:rsid w:val="007410E3"/>
  </w:style>
  <w:style w:type="character" w:customStyle="1" w:styleId="pl-v">
    <w:name w:val="pl-v"/>
    <w:basedOn w:val="Fuentedeprrafopredeter"/>
    <w:rsid w:val="007410E3"/>
  </w:style>
  <w:style w:type="character" w:customStyle="1" w:styleId="pl-token">
    <w:name w:val="pl-token"/>
    <w:basedOn w:val="Fuentedeprrafopredeter"/>
    <w:rsid w:val="007410E3"/>
  </w:style>
  <w:style w:type="character" w:customStyle="1" w:styleId="pl-c1">
    <w:name w:val="pl-c1"/>
    <w:basedOn w:val="Fuentedeprrafopredeter"/>
    <w:rsid w:val="007410E3"/>
  </w:style>
  <w:style w:type="character" w:customStyle="1" w:styleId="pl-en">
    <w:name w:val="pl-en"/>
    <w:basedOn w:val="Fuentedeprrafopredeter"/>
    <w:rsid w:val="007410E3"/>
  </w:style>
  <w:style w:type="character" w:customStyle="1" w:styleId="pl-s">
    <w:name w:val="pl-s"/>
    <w:basedOn w:val="Fuentedeprrafopredeter"/>
    <w:rsid w:val="00741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6679">
      <w:bodyDiv w:val="1"/>
      <w:marLeft w:val="0"/>
      <w:marRight w:val="0"/>
      <w:marTop w:val="0"/>
      <w:marBottom w:val="0"/>
      <w:divBdr>
        <w:top w:val="none" w:sz="0" w:space="0" w:color="auto"/>
        <w:left w:val="none" w:sz="0" w:space="0" w:color="auto"/>
        <w:bottom w:val="none" w:sz="0" w:space="0" w:color="auto"/>
        <w:right w:val="none" w:sz="0" w:space="0" w:color="auto"/>
      </w:divBdr>
    </w:div>
    <w:div w:id="22630209">
      <w:bodyDiv w:val="1"/>
      <w:marLeft w:val="0"/>
      <w:marRight w:val="0"/>
      <w:marTop w:val="0"/>
      <w:marBottom w:val="0"/>
      <w:divBdr>
        <w:top w:val="none" w:sz="0" w:space="0" w:color="auto"/>
        <w:left w:val="none" w:sz="0" w:space="0" w:color="auto"/>
        <w:bottom w:val="none" w:sz="0" w:space="0" w:color="auto"/>
        <w:right w:val="none" w:sz="0" w:space="0" w:color="auto"/>
      </w:divBdr>
    </w:div>
    <w:div w:id="25758684">
      <w:bodyDiv w:val="1"/>
      <w:marLeft w:val="0"/>
      <w:marRight w:val="0"/>
      <w:marTop w:val="0"/>
      <w:marBottom w:val="0"/>
      <w:divBdr>
        <w:top w:val="none" w:sz="0" w:space="0" w:color="auto"/>
        <w:left w:val="none" w:sz="0" w:space="0" w:color="auto"/>
        <w:bottom w:val="none" w:sz="0" w:space="0" w:color="auto"/>
        <w:right w:val="none" w:sz="0" w:space="0" w:color="auto"/>
      </w:divBdr>
    </w:div>
    <w:div w:id="38406318">
      <w:bodyDiv w:val="1"/>
      <w:marLeft w:val="0"/>
      <w:marRight w:val="0"/>
      <w:marTop w:val="0"/>
      <w:marBottom w:val="0"/>
      <w:divBdr>
        <w:top w:val="none" w:sz="0" w:space="0" w:color="auto"/>
        <w:left w:val="none" w:sz="0" w:space="0" w:color="auto"/>
        <w:bottom w:val="none" w:sz="0" w:space="0" w:color="auto"/>
        <w:right w:val="none" w:sz="0" w:space="0" w:color="auto"/>
      </w:divBdr>
    </w:div>
    <w:div w:id="43066900">
      <w:bodyDiv w:val="1"/>
      <w:marLeft w:val="0"/>
      <w:marRight w:val="0"/>
      <w:marTop w:val="0"/>
      <w:marBottom w:val="0"/>
      <w:divBdr>
        <w:top w:val="none" w:sz="0" w:space="0" w:color="auto"/>
        <w:left w:val="none" w:sz="0" w:space="0" w:color="auto"/>
        <w:bottom w:val="none" w:sz="0" w:space="0" w:color="auto"/>
        <w:right w:val="none" w:sz="0" w:space="0" w:color="auto"/>
      </w:divBdr>
    </w:div>
    <w:div w:id="44722851">
      <w:bodyDiv w:val="1"/>
      <w:marLeft w:val="0"/>
      <w:marRight w:val="0"/>
      <w:marTop w:val="0"/>
      <w:marBottom w:val="0"/>
      <w:divBdr>
        <w:top w:val="none" w:sz="0" w:space="0" w:color="auto"/>
        <w:left w:val="none" w:sz="0" w:space="0" w:color="auto"/>
        <w:bottom w:val="none" w:sz="0" w:space="0" w:color="auto"/>
        <w:right w:val="none" w:sz="0" w:space="0" w:color="auto"/>
      </w:divBdr>
    </w:div>
    <w:div w:id="47190739">
      <w:bodyDiv w:val="1"/>
      <w:marLeft w:val="0"/>
      <w:marRight w:val="0"/>
      <w:marTop w:val="0"/>
      <w:marBottom w:val="0"/>
      <w:divBdr>
        <w:top w:val="none" w:sz="0" w:space="0" w:color="auto"/>
        <w:left w:val="none" w:sz="0" w:space="0" w:color="auto"/>
        <w:bottom w:val="none" w:sz="0" w:space="0" w:color="auto"/>
        <w:right w:val="none" w:sz="0" w:space="0" w:color="auto"/>
      </w:divBdr>
    </w:div>
    <w:div w:id="75248024">
      <w:bodyDiv w:val="1"/>
      <w:marLeft w:val="0"/>
      <w:marRight w:val="0"/>
      <w:marTop w:val="0"/>
      <w:marBottom w:val="0"/>
      <w:divBdr>
        <w:top w:val="none" w:sz="0" w:space="0" w:color="auto"/>
        <w:left w:val="none" w:sz="0" w:space="0" w:color="auto"/>
        <w:bottom w:val="none" w:sz="0" w:space="0" w:color="auto"/>
        <w:right w:val="none" w:sz="0" w:space="0" w:color="auto"/>
      </w:divBdr>
    </w:div>
    <w:div w:id="92282704">
      <w:bodyDiv w:val="1"/>
      <w:marLeft w:val="0"/>
      <w:marRight w:val="0"/>
      <w:marTop w:val="0"/>
      <w:marBottom w:val="0"/>
      <w:divBdr>
        <w:top w:val="none" w:sz="0" w:space="0" w:color="auto"/>
        <w:left w:val="none" w:sz="0" w:space="0" w:color="auto"/>
        <w:bottom w:val="none" w:sz="0" w:space="0" w:color="auto"/>
        <w:right w:val="none" w:sz="0" w:space="0" w:color="auto"/>
      </w:divBdr>
    </w:div>
    <w:div w:id="103350921">
      <w:bodyDiv w:val="1"/>
      <w:marLeft w:val="0"/>
      <w:marRight w:val="0"/>
      <w:marTop w:val="0"/>
      <w:marBottom w:val="0"/>
      <w:divBdr>
        <w:top w:val="none" w:sz="0" w:space="0" w:color="auto"/>
        <w:left w:val="none" w:sz="0" w:space="0" w:color="auto"/>
        <w:bottom w:val="none" w:sz="0" w:space="0" w:color="auto"/>
        <w:right w:val="none" w:sz="0" w:space="0" w:color="auto"/>
      </w:divBdr>
    </w:div>
    <w:div w:id="114176428">
      <w:bodyDiv w:val="1"/>
      <w:marLeft w:val="0"/>
      <w:marRight w:val="0"/>
      <w:marTop w:val="0"/>
      <w:marBottom w:val="0"/>
      <w:divBdr>
        <w:top w:val="none" w:sz="0" w:space="0" w:color="auto"/>
        <w:left w:val="none" w:sz="0" w:space="0" w:color="auto"/>
        <w:bottom w:val="none" w:sz="0" w:space="0" w:color="auto"/>
        <w:right w:val="none" w:sz="0" w:space="0" w:color="auto"/>
      </w:divBdr>
    </w:div>
    <w:div w:id="115612321">
      <w:bodyDiv w:val="1"/>
      <w:marLeft w:val="0"/>
      <w:marRight w:val="0"/>
      <w:marTop w:val="0"/>
      <w:marBottom w:val="0"/>
      <w:divBdr>
        <w:top w:val="none" w:sz="0" w:space="0" w:color="auto"/>
        <w:left w:val="none" w:sz="0" w:space="0" w:color="auto"/>
        <w:bottom w:val="none" w:sz="0" w:space="0" w:color="auto"/>
        <w:right w:val="none" w:sz="0" w:space="0" w:color="auto"/>
      </w:divBdr>
    </w:div>
    <w:div w:id="116994966">
      <w:bodyDiv w:val="1"/>
      <w:marLeft w:val="0"/>
      <w:marRight w:val="0"/>
      <w:marTop w:val="0"/>
      <w:marBottom w:val="0"/>
      <w:divBdr>
        <w:top w:val="none" w:sz="0" w:space="0" w:color="auto"/>
        <w:left w:val="none" w:sz="0" w:space="0" w:color="auto"/>
        <w:bottom w:val="none" w:sz="0" w:space="0" w:color="auto"/>
        <w:right w:val="none" w:sz="0" w:space="0" w:color="auto"/>
      </w:divBdr>
    </w:div>
    <w:div w:id="117379992">
      <w:bodyDiv w:val="1"/>
      <w:marLeft w:val="0"/>
      <w:marRight w:val="0"/>
      <w:marTop w:val="0"/>
      <w:marBottom w:val="0"/>
      <w:divBdr>
        <w:top w:val="none" w:sz="0" w:space="0" w:color="auto"/>
        <w:left w:val="none" w:sz="0" w:space="0" w:color="auto"/>
        <w:bottom w:val="none" w:sz="0" w:space="0" w:color="auto"/>
        <w:right w:val="none" w:sz="0" w:space="0" w:color="auto"/>
      </w:divBdr>
    </w:div>
    <w:div w:id="128793091">
      <w:bodyDiv w:val="1"/>
      <w:marLeft w:val="0"/>
      <w:marRight w:val="0"/>
      <w:marTop w:val="0"/>
      <w:marBottom w:val="0"/>
      <w:divBdr>
        <w:top w:val="none" w:sz="0" w:space="0" w:color="auto"/>
        <w:left w:val="none" w:sz="0" w:space="0" w:color="auto"/>
        <w:bottom w:val="none" w:sz="0" w:space="0" w:color="auto"/>
        <w:right w:val="none" w:sz="0" w:space="0" w:color="auto"/>
      </w:divBdr>
    </w:div>
    <w:div w:id="190070199">
      <w:bodyDiv w:val="1"/>
      <w:marLeft w:val="0"/>
      <w:marRight w:val="0"/>
      <w:marTop w:val="0"/>
      <w:marBottom w:val="0"/>
      <w:divBdr>
        <w:top w:val="none" w:sz="0" w:space="0" w:color="auto"/>
        <w:left w:val="none" w:sz="0" w:space="0" w:color="auto"/>
        <w:bottom w:val="none" w:sz="0" w:space="0" w:color="auto"/>
        <w:right w:val="none" w:sz="0" w:space="0" w:color="auto"/>
      </w:divBdr>
    </w:div>
    <w:div w:id="195435452">
      <w:bodyDiv w:val="1"/>
      <w:marLeft w:val="0"/>
      <w:marRight w:val="0"/>
      <w:marTop w:val="0"/>
      <w:marBottom w:val="0"/>
      <w:divBdr>
        <w:top w:val="none" w:sz="0" w:space="0" w:color="auto"/>
        <w:left w:val="none" w:sz="0" w:space="0" w:color="auto"/>
        <w:bottom w:val="none" w:sz="0" w:space="0" w:color="auto"/>
        <w:right w:val="none" w:sz="0" w:space="0" w:color="auto"/>
      </w:divBdr>
    </w:div>
    <w:div w:id="199823895">
      <w:bodyDiv w:val="1"/>
      <w:marLeft w:val="0"/>
      <w:marRight w:val="0"/>
      <w:marTop w:val="0"/>
      <w:marBottom w:val="0"/>
      <w:divBdr>
        <w:top w:val="none" w:sz="0" w:space="0" w:color="auto"/>
        <w:left w:val="none" w:sz="0" w:space="0" w:color="auto"/>
        <w:bottom w:val="none" w:sz="0" w:space="0" w:color="auto"/>
        <w:right w:val="none" w:sz="0" w:space="0" w:color="auto"/>
      </w:divBdr>
    </w:div>
    <w:div w:id="207030715">
      <w:bodyDiv w:val="1"/>
      <w:marLeft w:val="0"/>
      <w:marRight w:val="0"/>
      <w:marTop w:val="0"/>
      <w:marBottom w:val="0"/>
      <w:divBdr>
        <w:top w:val="none" w:sz="0" w:space="0" w:color="auto"/>
        <w:left w:val="none" w:sz="0" w:space="0" w:color="auto"/>
        <w:bottom w:val="none" w:sz="0" w:space="0" w:color="auto"/>
        <w:right w:val="none" w:sz="0" w:space="0" w:color="auto"/>
      </w:divBdr>
    </w:div>
    <w:div w:id="213086644">
      <w:bodyDiv w:val="1"/>
      <w:marLeft w:val="0"/>
      <w:marRight w:val="0"/>
      <w:marTop w:val="0"/>
      <w:marBottom w:val="0"/>
      <w:divBdr>
        <w:top w:val="none" w:sz="0" w:space="0" w:color="auto"/>
        <w:left w:val="none" w:sz="0" w:space="0" w:color="auto"/>
        <w:bottom w:val="none" w:sz="0" w:space="0" w:color="auto"/>
        <w:right w:val="none" w:sz="0" w:space="0" w:color="auto"/>
      </w:divBdr>
    </w:div>
    <w:div w:id="217057478">
      <w:bodyDiv w:val="1"/>
      <w:marLeft w:val="0"/>
      <w:marRight w:val="0"/>
      <w:marTop w:val="0"/>
      <w:marBottom w:val="0"/>
      <w:divBdr>
        <w:top w:val="none" w:sz="0" w:space="0" w:color="auto"/>
        <w:left w:val="none" w:sz="0" w:space="0" w:color="auto"/>
        <w:bottom w:val="none" w:sz="0" w:space="0" w:color="auto"/>
        <w:right w:val="none" w:sz="0" w:space="0" w:color="auto"/>
      </w:divBdr>
    </w:div>
    <w:div w:id="227347082">
      <w:bodyDiv w:val="1"/>
      <w:marLeft w:val="0"/>
      <w:marRight w:val="0"/>
      <w:marTop w:val="0"/>
      <w:marBottom w:val="0"/>
      <w:divBdr>
        <w:top w:val="none" w:sz="0" w:space="0" w:color="auto"/>
        <w:left w:val="none" w:sz="0" w:space="0" w:color="auto"/>
        <w:bottom w:val="none" w:sz="0" w:space="0" w:color="auto"/>
        <w:right w:val="none" w:sz="0" w:space="0" w:color="auto"/>
      </w:divBdr>
    </w:div>
    <w:div w:id="238907945">
      <w:bodyDiv w:val="1"/>
      <w:marLeft w:val="0"/>
      <w:marRight w:val="0"/>
      <w:marTop w:val="0"/>
      <w:marBottom w:val="0"/>
      <w:divBdr>
        <w:top w:val="none" w:sz="0" w:space="0" w:color="auto"/>
        <w:left w:val="none" w:sz="0" w:space="0" w:color="auto"/>
        <w:bottom w:val="none" w:sz="0" w:space="0" w:color="auto"/>
        <w:right w:val="none" w:sz="0" w:space="0" w:color="auto"/>
      </w:divBdr>
    </w:div>
    <w:div w:id="247731629">
      <w:bodyDiv w:val="1"/>
      <w:marLeft w:val="0"/>
      <w:marRight w:val="0"/>
      <w:marTop w:val="0"/>
      <w:marBottom w:val="0"/>
      <w:divBdr>
        <w:top w:val="none" w:sz="0" w:space="0" w:color="auto"/>
        <w:left w:val="none" w:sz="0" w:space="0" w:color="auto"/>
        <w:bottom w:val="none" w:sz="0" w:space="0" w:color="auto"/>
        <w:right w:val="none" w:sz="0" w:space="0" w:color="auto"/>
      </w:divBdr>
    </w:div>
    <w:div w:id="265843046">
      <w:bodyDiv w:val="1"/>
      <w:marLeft w:val="0"/>
      <w:marRight w:val="0"/>
      <w:marTop w:val="0"/>
      <w:marBottom w:val="0"/>
      <w:divBdr>
        <w:top w:val="none" w:sz="0" w:space="0" w:color="auto"/>
        <w:left w:val="none" w:sz="0" w:space="0" w:color="auto"/>
        <w:bottom w:val="none" w:sz="0" w:space="0" w:color="auto"/>
        <w:right w:val="none" w:sz="0" w:space="0" w:color="auto"/>
      </w:divBdr>
    </w:div>
    <w:div w:id="275723744">
      <w:bodyDiv w:val="1"/>
      <w:marLeft w:val="0"/>
      <w:marRight w:val="0"/>
      <w:marTop w:val="0"/>
      <w:marBottom w:val="0"/>
      <w:divBdr>
        <w:top w:val="none" w:sz="0" w:space="0" w:color="auto"/>
        <w:left w:val="none" w:sz="0" w:space="0" w:color="auto"/>
        <w:bottom w:val="none" w:sz="0" w:space="0" w:color="auto"/>
        <w:right w:val="none" w:sz="0" w:space="0" w:color="auto"/>
      </w:divBdr>
    </w:div>
    <w:div w:id="279531613">
      <w:bodyDiv w:val="1"/>
      <w:marLeft w:val="0"/>
      <w:marRight w:val="0"/>
      <w:marTop w:val="0"/>
      <w:marBottom w:val="0"/>
      <w:divBdr>
        <w:top w:val="none" w:sz="0" w:space="0" w:color="auto"/>
        <w:left w:val="none" w:sz="0" w:space="0" w:color="auto"/>
        <w:bottom w:val="none" w:sz="0" w:space="0" w:color="auto"/>
        <w:right w:val="none" w:sz="0" w:space="0" w:color="auto"/>
      </w:divBdr>
    </w:div>
    <w:div w:id="307978943">
      <w:bodyDiv w:val="1"/>
      <w:marLeft w:val="0"/>
      <w:marRight w:val="0"/>
      <w:marTop w:val="0"/>
      <w:marBottom w:val="0"/>
      <w:divBdr>
        <w:top w:val="none" w:sz="0" w:space="0" w:color="auto"/>
        <w:left w:val="none" w:sz="0" w:space="0" w:color="auto"/>
        <w:bottom w:val="none" w:sz="0" w:space="0" w:color="auto"/>
        <w:right w:val="none" w:sz="0" w:space="0" w:color="auto"/>
      </w:divBdr>
    </w:div>
    <w:div w:id="314771425">
      <w:bodyDiv w:val="1"/>
      <w:marLeft w:val="0"/>
      <w:marRight w:val="0"/>
      <w:marTop w:val="0"/>
      <w:marBottom w:val="0"/>
      <w:divBdr>
        <w:top w:val="none" w:sz="0" w:space="0" w:color="auto"/>
        <w:left w:val="none" w:sz="0" w:space="0" w:color="auto"/>
        <w:bottom w:val="none" w:sz="0" w:space="0" w:color="auto"/>
        <w:right w:val="none" w:sz="0" w:space="0" w:color="auto"/>
      </w:divBdr>
    </w:div>
    <w:div w:id="316614660">
      <w:bodyDiv w:val="1"/>
      <w:marLeft w:val="0"/>
      <w:marRight w:val="0"/>
      <w:marTop w:val="0"/>
      <w:marBottom w:val="0"/>
      <w:divBdr>
        <w:top w:val="none" w:sz="0" w:space="0" w:color="auto"/>
        <w:left w:val="none" w:sz="0" w:space="0" w:color="auto"/>
        <w:bottom w:val="none" w:sz="0" w:space="0" w:color="auto"/>
        <w:right w:val="none" w:sz="0" w:space="0" w:color="auto"/>
      </w:divBdr>
    </w:div>
    <w:div w:id="326445063">
      <w:bodyDiv w:val="1"/>
      <w:marLeft w:val="0"/>
      <w:marRight w:val="0"/>
      <w:marTop w:val="0"/>
      <w:marBottom w:val="0"/>
      <w:divBdr>
        <w:top w:val="none" w:sz="0" w:space="0" w:color="auto"/>
        <w:left w:val="none" w:sz="0" w:space="0" w:color="auto"/>
        <w:bottom w:val="none" w:sz="0" w:space="0" w:color="auto"/>
        <w:right w:val="none" w:sz="0" w:space="0" w:color="auto"/>
      </w:divBdr>
    </w:div>
    <w:div w:id="327902545">
      <w:bodyDiv w:val="1"/>
      <w:marLeft w:val="0"/>
      <w:marRight w:val="0"/>
      <w:marTop w:val="0"/>
      <w:marBottom w:val="0"/>
      <w:divBdr>
        <w:top w:val="none" w:sz="0" w:space="0" w:color="auto"/>
        <w:left w:val="none" w:sz="0" w:space="0" w:color="auto"/>
        <w:bottom w:val="none" w:sz="0" w:space="0" w:color="auto"/>
        <w:right w:val="none" w:sz="0" w:space="0" w:color="auto"/>
      </w:divBdr>
    </w:div>
    <w:div w:id="338512240">
      <w:bodyDiv w:val="1"/>
      <w:marLeft w:val="0"/>
      <w:marRight w:val="0"/>
      <w:marTop w:val="0"/>
      <w:marBottom w:val="0"/>
      <w:divBdr>
        <w:top w:val="none" w:sz="0" w:space="0" w:color="auto"/>
        <w:left w:val="none" w:sz="0" w:space="0" w:color="auto"/>
        <w:bottom w:val="none" w:sz="0" w:space="0" w:color="auto"/>
        <w:right w:val="none" w:sz="0" w:space="0" w:color="auto"/>
      </w:divBdr>
    </w:div>
    <w:div w:id="349569351">
      <w:bodyDiv w:val="1"/>
      <w:marLeft w:val="0"/>
      <w:marRight w:val="0"/>
      <w:marTop w:val="0"/>
      <w:marBottom w:val="0"/>
      <w:divBdr>
        <w:top w:val="none" w:sz="0" w:space="0" w:color="auto"/>
        <w:left w:val="none" w:sz="0" w:space="0" w:color="auto"/>
        <w:bottom w:val="none" w:sz="0" w:space="0" w:color="auto"/>
        <w:right w:val="none" w:sz="0" w:space="0" w:color="auto"/>
      </w:divBdr>
    </w:div>
    <w:div w:id="352418985">
      <w:bodyDiv w:val="1"/>
      <w:marLeft w:val="0"/>
      <w:marRight w:val="0"/>
      <w:marTop w:val="0"/>
      <w:marBottom w:val="0"/>
      <w:divBdr>
        <w:top w:val="none" w:sz="0" w:space="0" w:color="auto"/>
        <w:left w:val="none" w:sz="0" w:space="0" w:color="auto"/>
        <w:bottom w:val="none" w:sz="0" w:space="0" w:color="auto"/>
        <w:right w:val="none" w:sz="0" w:space="0" w:color="auto"/>
      </w:divBdr>
    </w:div>
    <w:div w:id="354304689">
      <w:bodyDiv w:val="1"/>
      <w:marLeft w:val="0"/>
      <w:marRight w:val="0"/>
      <w:marTop w:val="0"/>
      <w:marBottom w:val="0"/>
      <w:divBdr>
        <w:top w:val="none" w:sz="0" w:space="0" w:color="auto"/>
        <w:left w:val="none" w:sz="0" w:space="0" w:color="auto"/>
        <w:bottom w:val="none" w:sz="0" w:space="0" w:color="auto"/>
        <w:right w:val="none" w:sz="0" w:space="0" w:color="auto"/>
      </w:divBdr>
    </w:div>
    <w:div w:id="361631847">
      <w:bodyDiv w:val="1"/>
      <w:marLeft w:val="0"/>
      <w:marRight w:val="0"/>
      <w:marTop w:val="0"/>
      <w:marBottom w:val="0"/>
      <w:divBdr>
        <w:top w:val="none" w:sz="0" w:space="0" w:color="auto"/>
        <w:left w:val="none" w:sz="0" w:space="0" w:color="auto"/>
        <w:bottom w:val="none" w:sz="0" w:space="0" w:color="auto"/>
        <w:right w:val="none" w:sz="0" w:space="0" w:color="auto"/>
      </w:divBdr>
    </w:div>
    <w:div w:id="400297327">
      <w:bodyDiv w:val="1"/>
      <w:marLeft w:val="0"/>
      <w:marRight w:val="0"/>
      <w:marTop w:val="0"/>
      <w:marBottom w:val="0"/>
      <w:divBdr>
        <w:top w:val="none" w:sz="0" w:space="0" w:color="auto"/>
        <w:left w:val="none" w:sz="0" w:space="0" w:color="auto"/>
        <w:bottom w:val="none" w:sz="0" w:space="0" w:color="auto"/>
        <w:right w:val="none" w:sz="0" w:space="0" w:color="auto"/>
      </w:divBdr>
    </w:div>
    <w:div w:id="453406209">
      <w:bodyDiv w:val="1"/>
      <w:marLeft w:val="0"/>
      <w:marRight w:val="0"/>
      <w:marTop w:val="0"/>
      <w:marBottom w:val="0"/>
      <w:divBdr>
        <w:top w:val="none" w:sz="0" w:space="0" w:color="auto"/>
        <w:left w:val="none" w:sz="0" w:space="0" w:color="auto"/>
        <w:bottom w:val="none" w:sz="0" w:space="0" w:color="auto"/>
        <w:right w:val="none" w:sz="0" w:space="0" w:color="auto"/>
      </w:divBdr>
    </w:div>
    <w:div w:id="481039972">
      <w:bodyDiv w:val="1"/>
      <w:marLeft w:val="0"/>
      <w:marRight w:val="0"/>
      <w:marTop w:val="0"/>
      <w:marBottom w:val="0"/>
      <w:divBdr>
        <w:top w:val="none" w:sz="0" w:space="0" w:color="auto"/>
        <w:left w:val="none" w:sz="0" w:space="0" w:color="auto"/>
        <w:bottom w:val="none" w:sz="0" w:space="0" w:color="auto"/>
        <w:right w:val="none" w:sz="0" w:space="0" w:color="auto"/>
      </w:divBdr>
    </w:div>
    <w:div w:id="494807804">
      <w:bodyDiv w:val="1"/>
      <w:marLeft w:val="0"/>
      <w:marRight w:val="0"/>
      <w:marTop w:val="0"/>
      <w:marBottom w:val="0"/>
      <w:divBdr>
        <w:top w:val="none" w:sz="0" w:space="0" w:color="auto"/>
        <w:left w:val="none" w:sz="0" w:space="0" w:color="auto"/>
        <w:bottom w:val="none" w:sz="0" w:space="0" w:color="auto"/>
        <w:right w:val="none" w:sz="0" w:space="0" w:color="auto"/>
      </w:divBdr>
    </w:div>
    <w:div w:id="497187026">
      <w:bodyDiv w:val="1"/>
      <w:marLeft w:val="0"/>
      <w:marRight w:val="0"/>
      <w:marTop w:val="0"/>
      <w:marBottom w:val="0"/>
      <w:divBdr>
        <w:top w:val="none" w:sz="0" w:space="0" w:color="auto"/>
        <w:left w:val="none" w:sz="0" w:space="0" w:color="auto"/>
        <w:bottom w:val="none" w:sz="0" w:space="0" w:color="auto"/>
        <w:right w:val="none" w:sz="0" w:space="0" w:color="auto"/>
      </w:divBdr>
    </w:div>
    <w:div w:id="545722540">
      <w:bodyDiv w:val="1"/>
      <w:marLeft w:val="0"/>
      <w:marRight w:val="0"/>
      <w:marTop w:val="0"/>
      <w:marBottom w:val="0"/>
      <w:divBdr>
        <w:top w:val="none" w:sz="0" w:space="0" w:color="auto"/>
        <w:left w:val="none" w:sz="0" w:space="0" w:color="auto"/>
        <w:bottom w:val="none" w:sz="0" w:space="0" w:color="auto"/>
        <w:right w:val="none" w:sz="0" w:space="0" w:color="auto"/>
      </w:divBdr>
    </w:div>
    <w:div w:id="547642848">
      <w:bodyDiv w:val="1"/>
      <w:marLeft w:val="0"/>
      <w:marRight w:val="0"/>
      <w:marTop w:val="0"/>
      <w:marBottom w:val="0"/>
      <w:divBdr>
        <w:top w:val="none" w:sz="0" w:space="0" w:color="auto"/>
        <w:left w:val="none" w:sz="0" w:space="0" w:color="auto"/>
        <w:bottom w:val="none" w:sz="0" w:space="0" w:color="auto"/>
        <w:right w:val="none" w:sz="0" w:space="0" w:color="auto"/>
      </w:divBdr>
    </w:div>
    <w:div w:id="566262912">
      <w:bodyDiv w:val="1"/>
      <w:marLeft w:val="0"/>
      <w:marRight w:val="0"/>
      <w:marTop w:val="0"/>
      <w:marBottom w:val="0"/>
      <w:divBdr>
        <w:top w:val="none" w:sz="0" w:space="0" w:color="auto"/>
        <w:left w:val="none" w:sz="0" w:space="0" w:color="auto"/>
        <w:bottom w:val="none" w:sz="0" w:space="0" w:color="auto"/>
        <w:right w:val="none" w:sz="0" w:space="0" w:color="auto"/>
      </w:divBdr>
    </w:div>
    <w:div w:id="570040056">
      <w:bodyDiv w:val="1"/>
      <w:marLeft w:val="0"/>
      <w:marRight w:val="0"/>
      <w:marTop w:val="0"/>
      <w:marBottom w:val="0"/>
      <w:divBdr>
        <w:top w:val="none" w:sz="0" w:space="0" w:color="auto"/>
        <w:left w:val="none" w:sz="0" w:space="0" w:color="auto"/>
        <w:bottom w:val="none" w:sz="0" w:space="0" w:color="auto"/>
        <w:right w:val="none" w:sz="0" w:space="0" w:color="auto"/>
      </w:divBdr>
    </w:div>
    <w:div w:id="592975607">
      <w:bodyDiv w:val="1"/>
      <w:marLeft w:val="0"/>
      <w:marRight w:val="0"/>
      <w:marTop w:val="0"/>
      <w:marBottom w:val="0"/>
      <w:divBdr>
        <w:top w:val="none" w:sz="0" w:space="0" w:color="auto"/>
        <w:left w:val="none" w:sz="0" w:space="0" w:color="auto"/>
        <w:bottom w:val="none" w:sz="0" w:space="0" w:color="auto"/>
        <w:right w:val="none" w:sz="0" w:space="0" w:color="auto"/>
      </w:divBdr>
    </w:div>
    <w:div w:id="595754483">
      <w:bodyDiv w:val="1"/>
      <w:marLeft w:val="0"/>
      <w:marRight w:val="0"/>
      <w:marTop w:val="0"/>
      <w:marBottom w:val="0"/>
      <w:divBdr>
        <w:top w:val="none" w:sz="0" w:space="0" w:color="auto"/>
        <w:left w:val="none" w:sz="0" w:space="0" w:color="auto"/>
        <w:bottom w:val="none" w:sz="0" w:space="0" w:color="auto"/>
        <w:right w:val="none" w:sz="0" w:space="0" w:color="auto"/>
      </w:divBdr>
    </w:div>
    <w:div w:id="596716181">
      <w:bodyDiv w:val="1"/>
      <w:marLeft w:val="0"/>
      <w:marRight w:val="0"/>
      <w:marTop w:val="0"/>
      <w:marBottom w:val="0"/>
      <w:divBdr>
        <w:top w:val="none" w:sz="0" w:space="0" w:color="auto"/>
        <w:left w:val="none" w:sz="0" w:space="0" w:color="auto"/>
        <w:bottom w:val="none" w:sz="0" w:space="0" w:color="auto"/>
        <w:right w:val="none" w:sz="0" w:space="0" w:color="auto"/>
      </w:divBdr>
    </w:div>
    <w:div w:id="624772979">
      <w:bodyDiv w:val="1"/>
      <w:marLeft w:val="0"/>
      <w:marRight w:val="0"/>
      <w:marTop w:val="0"/>
      <w:marBottom w:val="0"/>
      <w:divBdr>
        <w:top w:val="none" w:sz="0" w:space="0" w:color="auto"/>
        <w:left w:val="none" w:sz="0" w:space="0" w:color="auto"/>
        <w:bottom w:val="none" w:sz="0" w:space="0" w:color="auto"/>
        <w:right w:val="none" w:sz="0" w:space="0" w:color="auto"/>
      </w:divBdr>
    </w:div>
    <w:div w:id="645087845">
      <w:bodyDiv w:val="1"/>
      <w:marLeft w:val="0"/>
      <w:marRight w:val="0"/>
      <w:marTop w:val="0"/>
      <w:marBottom w:val="0"/>
      <w:divBdr>
        <w:top w:val="none" w:sz="0" w:space="0" w:color="auto"/>
        <w:left w:val="none" w:sz="0" w:space="0" w:color="auto"/>
        <w:bottom w:val="none" w:sz="0" w:space="0" w:color="auto"/>
        <w:right w:val="none" w:sz="0" w:space="0" w:color="auto"/>
      </w:divBdr>
    </w:div>
    <w:div w:id="663629535">
      <w:bodyDiv w:val="1"/>
      <w:marLeft w:val="0"/>
      <w:marRight w:val="0"/>
      <w:marTop w:val="0"/>
      <w:marBottom w:val="0"/>
      <w:divBdr>
        <w:top w:val="none" w:sz="0" w:space="0" w:color="auto"/>
        <w:left w:val="none" w:sz="0" w:space="0" w:color="auto"/>
        <w:bottom w:val="none" w:sz="0" w:space="0" w:color="auto"/>
        <w:right w:val="none" w:sz="0" w:space="0" w:color="auto"/>
      </w:divBdr>
    </w:div>
    <w:div w:id="678965001">
      <w:bodyDiv w:val="1"/>
      <w:marLeft w:val="0"/>
      <w:marRight w:val="0"/>
      <w:marTop w:val="0"/>
      <w:marBottom w:val="0"/>
      <w:divBdr>
        <w:top w:val="none" w:sz="0" w:space="0" w:color="auto"/>
        <w:left w:val="none" w:sz="0" w:space="0" w:color="auto"/>
        <w:bottom w:val="none" w:sz="0" w:space="0" w:color="auto"/>
        <w:right w:val="none" w:sz="0" w:space="0" w:color="auto"/>
      </w:divBdr>
    </w:div>
    <w:div w:id="679888525">
      <w:bodyDiv w:val="1"/>
      <w:marLeft w:val="0"/>
      <w:marRight w:val="0"/>
      <w:marTop w:val="0"/>
      <w:marBottom w:val="0"/>
      <w:divBdr>
        <w:top w:val="none" w:sz="0" w:space="0" w:color="auto"/>
        <w:left w:val="none" w:sz="0" w:space="0" w:color="auto"/>
        <w:bottom w:val="none" w:sz="0" w:space="0" w:color="auto"/>
        <w:right w:val="none" w:sz="0" w:space="0" w:color="auto"/>
      </w:divBdr>
    </w:div>
    <w:div w:id="693725123">
      <w:bodyDiv w:val="1"/>
      <w:marLeft w:val="0"/>
      <w:marRight w:val="0"/>
      <w:marTop w:val="0"/>
      <w:marBottom w:val="0"/>
      <w:divBdr>
        <w:top w:val="none" w:sz="0" w:space="0" w:color="auto"/>
        <w:left w:val="none" w:sz="0" w:space="0" w:color="auto"/>
        <w:bottom w:val="none" w:sz="0" w:space="0" w:color="auto"/>
        <w:right w:val="none" w:sz="0" w:space="0" w:color="auto"/>
      </w:divBdr>
    </w:div>
    <w:div w:id="710687919">
      <w:bodyDiv w:val="1"/>
      <w:marLeft w:val="0"/>
      <w:marRight w:val="0"/>
      <w:marTop w:val="0"/>
      <w:marBottom w:val="0"/>
      <w:divBdr>
        <w:top w:val="none" w:sz="0" w:space="0" w:color="auto"/>
        <w:left w:val="none" w:sz="0" w:space="0" w:color="auto"/>
        <w:bottom w:val="none" w:sz="0" w:space="0" w:color="auto"/>
        <w:right w:val="none" w:sz="0" w:space="0" w:color="auto"/>
      </w:divBdr>
    </w:div>
    <w:div w:id="756440116">
      <w:bodyDiv w:val="1"/>
      <w:marLeft w:val="0"/>
      <w:marRight w:val="0"/>
      <w:marTop w:val="0"/>
      <w:marBottom w:val="0"/>
      <w:divBdr>
        <w:top w:val="none" w:sz="0" w:space="0" w:color="auto"/>
        <w:left w:val="none" w:sz="0" w:space="0" w:color="auto"/>
        <w:bottom w:val="none" w:sz="0" w:space="0" w:color="auto"/>
        <w:right w:val="none" w:sz="0" w:space="0" w:color="auto"/>
      </w:divBdr>
    </w:div>
    <w:div w:id="759982937">
      <w:bodyDiv w:val="1"/>
      <w:marLeft w:val="0"/>
      <w:marRight w:val="0"/>
      <w:marTop w:val="0"/>
      <w:marBottom w:val="0"/>
      <w:divBdr>
        <w:top w:val="none" w:sz="0" w:space="0" w:color="auto"/>
        <w:left w:val="none" w:sz="0" w:space="0" w:color="auto"/>
        <w:bottom w:val="none" w:sz="0" w:space="0" w:color="auto"/>
        <w:right w:val="none" w:sz="0" w:space="0" w:color="auto"/>
      </w:divBdr>
    </w:div>
    <w:div w:id="760300927">
      <w:bodyDiv w:val="1"/>
      <w:marLeft w:val="0"/>
      <w:marRight w:val="0"/>
      <w:marTop w:val="0"/>
      <w:marBottom w:val="0"/>
      <w:divBdr>
        <w:top w:val="none" w:sz="0" w:space="0" w:color="auto"/>
        <w:left w:val="none" w:sz="0" w:space="0" w:color="auto"/>
        <w:bottom w:val="none" w:sz="0" w:space="0" w:color="auto"/>
        <w:right w:val="none" w:sz="0" w:space="0" w:color="auto"/>
      </w:divBdr>
    </w:div>
    <w:div w:id="768740195">
      <w:bodyDiv w:val="1"/>
      <w:marLeft w:val="0"/>
      <w:marRight w:val="0"/>
      <w:marTop w:val="0"/>
      <w:marBottom w:val="0"/>
      <w:divBdr>
        <w:top w:val="none" w:sz="0" w:space="0" w:color="auto"/>
        <w:left w:val="none" w:sz="0" w:space="0" w:color="auto"/>
        <w:bottom w:val="none" w:sz="0" w:space="0" w:color="auto"/>
        <w:right w:val="none" w:sz="0" w:space="0" w:color="auto"/>
      </w:divBdr>
    </w:div>
    <w:div w:id="783961861">
      <w:bodyDiv w:val="1"/>
      <w:marLeft w:val="0"/>
      <w:marRight w:val="0"/>
      <w:marTop w:val="0"/>
      <w:marBottom w:val="0"/>
      <w:divBdr>
        <w:top w:val="none" w:sz="0" w:space="0" w:color="auto"/>
        <w:left w:val="none" w:sz="0" w:space="0" w:color="auto"/>
        <w:bottom w:val="none" w:sz="0" w:space="0" w:color="auto"/>
        <w:right w:val="none" w:sz="0" w:space="0" w:color="auto"/>
      </w:divBdr>
    </w:div>
    <w:div w:id="791443114">
      <w:bodyDiv w:val="1"/>
      <w:marLeft w:val="0"/>
      <w:marRight w:val="0"/>
      <w:marTop w:val="0"/>
      <w:marBottom w:val="0"/>
      <w:divBdr>
        <w:top w:val="none" w:sz="0" w:space="0" w:color="auto"/>
        <w:left w:val="none" w:sz="0" w:space="0" w:color="auto"/>
        <w:bottom w:val="none" w:sz="0" w:space="0" w:color="auto"/>
        <w:right w:val="none" w:sz="0" w:space="0" w:color="auto"/>
      </w:divBdr>
    </w:div>
    <w:div w:id="799766308">
      <w:bodyDiv w:val="1"/>
      <w:marLeft w:val="0"/>
      <w:marRight w:val="0"/>
      <w:marTop w:val="0"/>
      <w:marBottom w:val="0"/>
      <w:divBdr>
        <w:top w:val="none" w:sz="0" w:space="0" w:color="auto"/>
        <w:left w:val="none" w:sz="0" w:space="0" w:color="auto"/>
        <w:bottom w:val="none" w:sz="0" w:space="0" w:color="auto"/>
        <w:right w:val="none" w:sz="0" w:space="0" w:color="auto"/>
      </w:divBdr>
    </w:div>
    <w:div w:id="816185810">
      <w:bodyDiv w:val="1"/>
      <w:marLeft w:val="0"/>
      <w:marRight w:val="0"/>
      <w:marTop w:val="0"/>
      <w:marBottom w:val="0"/>
      <w:divBdr>
        <w:top w:val="none" w:sz="0" w:space="0" w:color="auto"/>
        <w:left w:val="none" w:sz="0" w:space="0" w:color="auto"/>
        <w:bottom w:val="none" w:sz="0" w:space="0" w:color="auto"/>
        <w:right w:val="none" w:sz="0" w:space="0" w:color="auto"/>
      </w:divBdr>
    </w:div>
    <w:div w:id="820384270">
      <w:bodyDiv w:val="1"/>
      <w:marLeft w:val="0"/>
      <w:marRight w:val="0"/>
      <w:marTop w:val="0"/>
      <w:marBottom w:val="0"/>
      <w:divBdr>
        <w:top w:val="none" w:sz="0" w:space="0" w:color="auto"/>
        <w:left w:val="none" w:sz="0" w:space="0" w:color="auto"/>
        <w:bottom w:val="none" w:sz="0" w:space="0" w:color="auto"/>
        <w:right w:val="none" w:sz="0" w:space="0" w:color="auto"/>
      </w:divBdr>
    </w:div>
    <w:div w:id="827207340">
      <w:bodyDiv w:val="1"/>
      <w:marLeft w:val="0"/>
      <w:marRight w:val="0"/>
      <w:marTop w:val="0"/>
      <w:marBottom w:val="0"/>
      <w:divBdr>
        <w:top w:val="none" w:sz="0" w:space="0" w:color="auto"/>
        <w:left w:val="none" w:sz="0" w:space="0" w:color="auto"/>
        <w:bottom w:val="none" w:sz="0" w:space="0" w:color="auto"/>
        <w:right w:val="none" w:sz="0" w:space="0" w:color="auto"/>
      </w:divBdr>
    </w:div>
    <w:div w:id="831145942">
      <w:bodyDiv w:val="1"/>
      <w:marLeft w:val="0"/>
      <w:marRight w:val="0"/>
      <w:marTop w:val="0"/>
      <w:marBottom w:val="0"/>
      <w:divBdr>
        <w:top w:val="none" w:sz="0" w:space="0" w:color="auto"/>
        <w:left w:val="none" w:sz="0" w:space="0" w:color="auto"/>
        <w:bottom w:val="none" w:sz="0" w:space="0" w:color="auto"/>
        <w:right w:val="none" w:sz="0" w:space="0" w:color="auto"/>
      </w:divBdr>
    </w:div>
    <w:div w:id="847673467">
      <w:bodyDiv w:val="1"/>
      <w:marLeft w:val="0"/>
      <w:marRight w:val="0"/>
      <w:marTop w:val="0"/>
      <w:marBottom w:val="0"/>
      <w:divBdr>
        <w:top w:val="none" w:sz="0" w:space="0" w:color="auto"/>
        <w:left w:val="none" w:sz="0" w:space="0" w:color="auto"/>
        <w:bottom w:val="none" w:sz="0" w:space="0" w:color="auto"/>
        <w:right w:val="none" w:sz="0" w:space="0" w:color="auto"/>
      </w:divBdr>
    </w:div>
    <w:div w:id="862397062">
      <w:bodyDiv w:val="1"/>
      <w:marLeft w:val="0"/>
      <w:marRight w:val="0"/>
      <w:marTop w:val="0"/>
      <w:marBottom w:val="0"/>
      <w:divBdr>
        <w:top w:val="none" w:sz="0" w:space="0" w:color="auto"/>
        <w:left w:val="none" w:sz="0" w:space="0" w:color="auto"/>
        <w:bottom w:val="none" w:sz="0" w:space="0" w:color="auto"/>
        <w:right w:val="none" w:sz="0" w:space="0" w:color="auto"/>
      </w:divBdr>
    </w:div>
    <w:div w:id="904410526">
      <w:bodyDiv w:val="1"/>
      <w:marLeft w:val="0"/>
      <w:marRight w:val="0"/>
      <w:marTop w:val="0"/>
      <w:marBottom w:val="0"/>
      <w:divBdr>
        <w:top w:val="none" w:sz="0" w:space="0" w:color="auto"/>
        <w:left w:val="none" w:sz="0" w:space="0" w:color="auto"/>
        <w:bottom w:val="none" w:sz="0" w:space="0" w:color="auto"/>
        <w:right w:val="none" w:sz="0" w:space="0" w:color="auto"/>
      </w:divBdr>
    </w:div>
    <w:div w:id="934243430">
      <w:bodyDiv w:val="1"/>
      <w:marLeft w:val="0"/>
      <w:marRight w:val="0"/>
      <w:marTop w:val="0"/>
      <w:marBottom w:val="0"/>
      <w:divBdr>
        <w:top w:val="none" w:sz="0" w:space="0" w:color="auto"/>
        <w:left w:val="none" w:sz="0" w:space="0" w:color="auto"/>
        <w:bottom w:val="none" w:sz="0" w:space="0" w:color="auto"/>
        <w:right w:val="none" w:sz="0" w:space="0" w:color="auto"/>
      </w:divBdr>
    </w:div>
    <w:div w:id="942808814">
      <w:bodyDiv w:val="1"/>
      <w:marLeft w:val="0"/>
      <w:marRight w:val="0"/>
      <w:marTop w:val="0"/>
      <w:marBottom w:val="0"/>
      <w:divBdr>
        <w:top w:val="none" w:sz="0" w:space="0" w:color="auto"/>
        <w:left w:val="none" w:sz="0" w:space="0" w:color="auto"/>
        <w:bottom w:val="none" w:sz="0" w:space="0" w:color="auto"/>
        <w:right w:val="none" w:sz="0" w:space="0" w:color="auto"/>
      </w:divBdr>
    </w:div>
    <w:div w:id="946471452">
      <w:bodyDiv w:val="1"/>
      <w:marLeft w:val="0"/>
      <w:marRight w:val="0"/>
      <w:marTop w:val="0"/>
      <w:marBottom w:val="0"/>
      <w:divBdr>
        <w:top w:val="none" w:sz="0" w:space="0" w:color="auto"/>
        <w:left w:val="none" w:sz="0" w:space="0" w:color="auto"/>
        <w:bottom w:val="none" w:sz="0" w:space="0" w:color="auto"/>
        <w:right w:val="none" w:sz="0" w:space="0" w:color="auto"/>
      </w:divBdr>
    </w:div>
    <w:div w:id="956527543">
      <w:bodyDiv w:val="1"/>
      <w:marLeft w:val="0"/>
      <w:marRight w:val="0"/>
      <w:marTop w:val="0"/>
      <w:marBottom w:val="0"/>
      <w:divBdr>
        <w:top w:val="none" w:sz="0" w:space="0" w:color="auto"/>
        <w:left w:val="none" w:sz="0" w:space="0" w:color="auto"/>
        <w:bottom w:val="none" w:sz="0" w:space="0" w:color="auto"/>
        <w:right w:val="none" w:sz="0" w:space="0" w:color="auto"/>
      </w:divBdr>
    </w:div>
    <w:div w:id="956837566">
      <w:bodyDiv w:val="1"/>
      <w:marLeft w:val="0"/>
      <w:marRight w:val="0"/>
      <w:marTop w:val="0"/>
      <w:marBottom w:val="0"/>
      <w:divBdr>
        <w:top w:val="none" w:sz="0" w:space="0" w:color="auto"/>
        <w:left w:val="none" w:sz="0" w:space="0" w:color="auto"/>
        <w:bottom w:val="none" w:sz="0" w:space="0" w:color="auto"/>
        <w:right w:val="none" w:sz="0" w:space="0" w:color="auto"/>
      </w:divBdr>
    </w:div>
    <w:div w:id="993994642">
      <w:bodyDiv w:val="1"/>
      <w:marLeft w:val="0"/>
      <w:marRight w:val="0"/>
      <w:marTop w:val="0"/>
      <w:marBottom w:val="0"/>
      <w:divBdr>
        <w:top w:val="none" w:sz="0" w:space="0" w:color="auto"/>
        <w:left w:val="none" w:sz="0" w:space="0" w:color="auto"/>
        <w:bottom w:val="none" w:sz="0" w:space="0" w:color="auto"/>
        <w:right w:val="none" w:sz="0" w:space="0" w:color="auto"/>
      </w:divBdr>
    </w:div>
    <w:div w:id="1003436186">
      <w:bodyDiv w:val="1"/>
      <w:marLeft w:val="0"/>
      <w:marRight w:val="0"/>
      <w:marTop w:val="0"/>
      <w:marBottom w:val="0"/>
      <w:divBdr>
        <w:top w:val="none" w:sz="0" w:space="0" w:color="auto"/>
        <w:left w:val="none" w:sz="0" w:space="0" w:color="auto"/>
        <w:bottom w:val="none" w:sz="0" w:space="0" w:color="auto"/>
        <w:right w:val="none" w:sz="0" w:space="0" w:color="auto"/>
      </w:divBdr>
    </w:div>
    <w:div w:id="1007556567">
      <w:bodyDiv w:val="1"/>
      <w:marLeft w:val="0"/>
      <w:marRight w:val="0"/>
      <w:marTop w:val="0"/>
      <w:marBottom w:val="0"/>
      <w:divBdr>
        <w:top w:val="none" w:sz="0" w:space="0" w:color="auto"/>
        <w:left w:val="none" w:sz="0" w:space="0" w:color="auto"/>
        <w:bottom w:val="none" w:sz="0" w:space="0" w:color="auto"/>
        <w:right w:val="none" w:sz="0" w:space="0" w:color="auto"/>
      </w:divBdr>
    </w:div>
    <w:div w:id="1010570032">
      <w:bodyDiv w:val="1"/>
      <w:marLeft w:val="0"/>
      <w:marRight w:val="0"/>
      <w:marTop w:val="0"/>
      <w:marBottom w:val="0"/>
      <w:divBdr>
        <w:top w:val="none" w:sz="0" w:space="0" w:color="auto"/>
        <w:left w:val="none" w:sz="0" w:space="0" w:color="auto"/>
        <w:bottom w:val="none" w:sz="0" w:space="0" w:color="auto"/>
        <w:right w:val="none" w:sz="0" w:space="0" w:color="auto"/>
      </w:divBdr>
    </w:div>
    <w:div w:id="1031687234">
      <w:bodyDiv w:val="1"/>
      <w:marLeft w:val="0"/>
      <w:marRight w:val="0"/>
      <w:marTop w:val="0"/>
      <w:marBottom w:val="0"/>
      <w:divBdr>
        <w:top w:val="none" w:sz="0" w:space="0" w:color="auto"/>
        <w:left w:val="none" w:sz="0" w:space="0" w:color="auto"/>
        <w:bottom w:val="none" w:sz="0" w:space="0" w:color="auto"/>
        <w:right w:val="none" w:sz="0" w:space="0" w:color="auto"/>
      </w:divBdr>
    </w:div>
    <w:div w:id="1093823696">
      <w:bodyDiv w:val="1"/>
      <w:marLeft w:val="0"/>
      <w:marRight w:val="0"/>
      <w:marTop w:val="0"/>
      <w:marBottom w:val="0"/>
      <w:divBdr>
        <w:top w:val="none" w:sz="0" w:space="0" w:color="auto"/>
        <w:left w:val="none" w:sz="0" w:space="0" w:color="auto"/>
        <w:bottom w:val="none" w:sz="0" w:space="0" w:color="auto"/>
        <w:right w:val="none" w:sz="0" w:space="0" w:color="auto"/>
      </w:divBdr>
    </w:div>
    <w:div w:id="1095978709">
      <w:bodyDiv w:val="1"/>
      <w:marLeft w:val="0"/>
      <w:marRight w:val="0"/>
      <w:marTop w:val="0"/>
      <w:marBottom w:val="0"/>
      <w:divBdr>
        <w:top w:val="none" w:sz="0" w:space="0" w:color="auto"/>
        <w:left w:val="none" w:sz="0" w:space="0" w:color="auto"/>
        <w:bottom w:val="none" w:sz="0" w:space="0" w:color="auto"/>
        <w:right w:val="none" w:sz="0" w:space="0" w:color="auto"/>
      </w:divBdr>
    </w:div>
    <w:div w:id="1099449115">
      <w:bodyDiv w:val="1"/>
      <w:marLeft w:val="0"/>
      <w:marRight w:val="0"/>
      <w:marTop w:val="0"/>
      <w:marBottom w:val="0"/>
      <w:divBdr>
        <w:top w:val="none" w:sz="0" w:space="0" w:color="auto"/>
        <w:left w:val="none" w:sz="0" w:space="0" w:color="auto"/>
        <w:bottom w:val="none" w:sz="0" w:space="0" w:color="auto"/>
        <w:right w:val="none" w:sz="0" w:space="0" w:color="auto"/>
      </w:divBdr>
    </w:div>
    <w:div w:id="1103920945">
      <w:bodyDiv w:val="1"/>
      <w:marLeft w:val="0"/>
      <w:marRight w:val="0"/>
      <w:marTop w:val="0"/>
      <w:marBottom w:val="0"/>
      <w:divBdr>
        <w:top w:val="none" w:sz="0" w:space="0" w:color="auto"/>
        <w:left w:val="none" w:sz="0" w:space="0" w:color="auto"/>
        <w:bottom w:val="none" w:sz="0" w:space="0" w:color="auto"/>
        <w:right w:val="none" w:sz="0" w:space="0" w:color="auto"/>
      </w:divBdr>
    </w:div>
    <w:div w:id="1117213287">
      <w:bodyDiv w:val="1"/>
      <w:marLeft w:val="0"/>
      <w:marRight w:val="0"/>
      <w:marTop w:val="0"/>
      <w:marBottom w:val="0"/>
      <w:divBdr>
        <w:top w:val="none" w:sz="0" w:space="0" w:color="auto"/>
        <w:left w:val="none" w:sz="0" w:space="0" w:color="auto"/>
        <w:bottom w:val="none" w:sz="0" w:space="0" w:color="auto"/>
        <w:right w:val="none" w:sz="0" w:space="0" w:color="auto"/>
      </w:divBdr>
    </w:div>
    <w:div w:id="1119836594">
      <w:bodyDiv w:val="1"/>
      <w:marLeft w:val="0"/>
      <w:marRight w:val="0"/>
      <w:marTop w:val="0"/>
      <w:marBottom w:val="0"/>
      <w:divBdr>
        <w:top w:val="none" w:sz="0" w:space="0" w:color="auto"/>
        <w:left w:val="none" w:sz="0" w:space="0" w:color="auto"/>
        <w:bottom w:val="none" w:sz="0" w:space="0" w:color="auto"/>
        <w:right w:val="none" w:sz="0" w:space="0" w:color="auto"/>
      </w:divBdr>
    </w:div>
    <w:div w:id="1128819572">
      <w:bodyDiv w:val="1"/>
      <w:marLeft w:val="0"/>
      <w:marRight w:val="0"/>
      <w:marTop w:val="0"/>
      <w:marBottom w:val="0"/>
      <w:divBdr>
        <w:top w:val="none" w:sz="0" w:space="0" w:color="auto"/>
        <w:left w:val="none" w:sz="0" w:space="0" w:color="auto"/>
        <w:bottom w:val="none" w:sz="0" w:space="0" w:color="auto"/>
        <w:right w:val="none" w:sz="0" w:space="0" w:color="auto"/>
      </w:divBdr>
    </w:div>
    <w:div w:id="1152329799">
      <w:bodyDiv w:val="1"/>
      <w:marLeft w:val="0"/>
      <w:marRight w:val="0"/>
      <w:marTop w:val="0"/>
      <w:marBottom w:val="0"/>
      <w:divBdr>
        <w:top w:val="none" w:sz="0" w:space="0" w:color="auto"/>
        <w:left w:val="none" w:sz="0" w:space="0" w:color="auto"/>
        <w:bottom w:val="none" w:sz="0" w:space="0" w:color="auto"/>
        <w:right w:val="none" w:sz="0" w:space="0" w:color="auto"/>
      </w:divBdr>
    </w:div>
    <w:div w:id="1157763618">
      <w:bodyDiv w:val="1"/>
      <w:marLeft w:val="0"/>
      <w:marRight w:val="0"/>
      <w:marTop w:val="0"/>
      <w:marBottom w:val="0"/>
      <w:divBdr>
        <w:top w:val="none" w:sz="0" w:space="0" w:color="auto"/>
        <w:left w:val="none" w:sz="0" w:space="0" w:color="auto"/>
        <w:bottom w:val="none" w:sz="0" w:space="0" w:color="auto"/>
        <w:right w:val="none" w:sz="0" w:space="0" w:color="auto"/>
      </w:divBdr>
    </w:div>
    <w:div w:id="1160733319">
      <w:bodyDiv w:val="1"/>
      <w:marLeft w:val="0"/>
      <w:marRight w:val="0"/>
      <w:marTop w:val="0"/>
      <w:marBottom w:val="0"/>
      <w:divBdr>
        <w:top w:val="none" w:sz="0" w:space="0" w:color="auto"/>
        <w:left w:val="none" w:sz="0" w:space="0" w:color="auto"/>
        <w:bottom w:val="none" w:sz="0" w:space="0" w:color="auto"/>
        <w:right w:val="none" w:sz="0" w:space="0" w:color="auto"/>
      </w:divBdr>
    </w:div>
    <w:div w:id="1172405103">
      <w:bodyDiv w:val="1"/>
      <w:marLeft w:val="0"/>
      <w:marRight w:val="0"/>
      <w:marTop w:val="0"/>
      <w:marBottom w:val="0"/>
      <w:divBdr>
        <w:top w:val="none" w:sz="0" w:space="0" w:color="auto"/>
        <w:left w:val="none" w:sz="0" w:space="0" w:color="auto"/>
        <w:bottom w:val="none" w:sz="0" w:space="0" w:color="auto"/>
        <w:right w:val="none" w:sz="0" w:space="0" w:color="auto"/>
      </w:divBdr>
    </w:div>
    <w:div w:id="1244418082">
      <w:bodyDiv w:val="1"/>
      <w:marLeft w:val="0"/>
      <w:marRight w:val="0"/>
      <w:marTop w:val="0"/>
      <w:marBottom w:val="0"/>
      <w:divBdr>
        <w:top w:val="none" w:sz="0" w:space="0" w:color="auto"/>
        <w:left w:val="none" w:sz="0" w:space="0" w:color="auto"/>
        <w:bottom w:val="none" w:sz="0" w:space="0" w:color="auto"/>
        <w:right w:val="none" w:sz="0" w:space="0" w:color="auto"/>
      </w:divBdr>
    </w:div>
    <w:div w:id="1249847354">
      <w:bodyDiv w:val="1"/>
      <w:marLeft w:val="0"/>
      <w:marRight w:val="0"/>
      <w:marTop w:val="0"/>
      <w:marBottom w:val="0"/>
      <w:divBdr>
        <w:top w:val="none" w:sz="0" w:space="0" w:color="auto"/>
        <w:left w:val="none" w:sz="0" w:space="0" w:color="auto"/>
        <w:bottom w:val="none" w:sz="0" w:space="0" w:color="auto"/>
        <w:right w:val="none" w:sz="0" w:space="0" w:color="auto"/>
      </w:divBdr>
    </w:div>
    <w:div w:id="1253246006">
      <w:bodyDiv w:val="1"/>
      <w:marLeft w:val="0"/>
      <w:marRight w:val="0"/>
      <w:marTop w:val="0"/>
      <w:marBottom w:val="0"/>
      <w:divBdr>
        <w:top w:val="none" w:sz="0" w:space="0" w:color="auto"/>
        <w:left w:val="none" w:sz="0" w:space="0" w:color="auto"/>
        <w:bottom w:val="none" w:sz="0" w:space="0" w:color="auto"/>
        <w:right w:val="none" w:sz="0" w:space="0" w:color="auto"/>
      </w:divBdr>
    </w:div>
    <w:div w:id="1283420952">
      <w:bodyDiv w:val="1"/>
      <w:marLeft w:val="0"/>
      <w:marRight w:val="0"/>
      <w:marTop w:val="0"/>
      <w:marBottom w:val="0"/>
      <w:divBdr>
        <w:top w:val="none" w:sz="0" w:space="0" w:color="auto"/>
        <w:left w:val="none" w:sz="0" w:space="0" w:color="auto"/>
        <w:bottom w:val="none" w:sz="0" w:space="0" w:color="auto"/>
        <w:right w:val="none" w:sz="0" w:space="0" w:color="auto"/>
      </w:divBdr>
    </w:div>
    <w:div w:id="1325013874">
      <w:bodyDiv w:val="1"/>
      <w:marLeft w:val="0"/>
      <w:marRight w:val="0"/>
      <w:marTop w:val="0"/>
      <w:marBottom w:val="0"/>
      <w:divBdr>
        <w:top w:val="none" w:sz="0" w:space="0" w:color="auto"/>
        <w:left w:val="none" w:sz="0" w:space="0" w:color="auto"/>
        <w:bottom w:val="none" w:sz="0" w:space="0" w:color="auto"/>
        <w:right w:val="none" w:sz="0" w:space="0" w:color="auto"/>
      </w:divBdr>
    </w:div>
    <w:div w:id="1327585530">
      <w:bodyDiv w:val="1"/>
      <w:marLeft w:val="0"/>
      <w:marRight w:val="0"/>
      <w:marTop w:val="0"/>
      <w:marBottom w:val="0"/>
      <w:divBdr>
        <w:top w:val="none" w:sz="0" w:space="0" w:color="auto"/>
        <w:left w:val="none" w:sz="0" w:space="0" w:color="auto"/>
        <w:bottom w:val="none" w:sz="0" w:space="0" w:color="auto"/>
        <w:right w:val="none" w:sz="0" w:space="0" w:color="auto"/>
      </w:divBdr>
    </w:div>
    <w:div w:id="1349528099">
      <w:bodyDiv w:val="1"/>
      <w:marLeft w:val="0"/>
      <w:marRight w:val="0"/>
      <w:marTop w:val="0"/>
      <w:marBottom w:val="0"/>
      <w:divBdr>
        <w:top w:val="none" w:sz="0" w:space="0" w:color="auto"/>
        <w:left w:val="none" w:sz="0" w:space="0" w:color="auto"/>
        <w:bottom w:val="none" w:sz="0" w:space="0" w:color="auto"/>
        <w:right w:val="none" w:sz="0" w:space="0" w:color="auto"/>
      </w:divBdr>
    </w:div>
    <w:div w:id="1371882877">
      <w:bodyDiv w:val="1"/>
      <w:marLeft w:val="0"/>
      <w:marRight w:val="0"/>
      <w:marTop w:val="0"/>
      <w:marBottom w:val="0"/>
      <w:divBdr>
        <w:top w:val="none" w:sz="0" w:space="0" w:color="auto"/>
        <w:left w:val="none" w:sz="0" w:space="0" w:color="auto"/>
        <w:bottom w:val="none" w:sz="0" w:space="0" w:color="auto"/>
        <w:right w:val="none" w:sz="0" w:space="0" w:color="auto"/>
      </w:divBdr>
    </w:div>
    <w:div w:id="1378045804">
      <w:bodyDiv w:val="1"/>
      <w:marLeft w:val="0"/>
      <w:marRight w:val="0"/>
      <w:marTop w:val="0"/>
      <w:marBottom w:val="0"/>
      <w:divBdr>
        <w:top w:val="none" w:sz="0" w:space="0" w:color="auto"/>
        <w:left w:val="none" w:sz="0" w:space="0" w:color="auto"/>
        <w:bottom w:val="none" w:sz="0" w:space="0" w:color="auto"/>
        <w:right w:val="none" w:sz="0" w:space="0" w:color="auto"/>
      </w:divBdr>
    </w:div>
    <w:div w:id="1378627588">
      <w:bodyDiv w:val="1"/>
      <w:marLeft w:val="0"/>
      <w:marRight w:val="0"/>
      <w:marTop w:val="0"/>
      <w:marBottom w:val="0"/>
      <w:divBdr>
        <w:top w:val="none" w:sz="0" w:space="0" w:color="auto"/>
        <w:left w:val="none" w:sz="0" w:space="0" w:color="auto"/>
        <w:bottom w:val="none" w:sz="0" w:space="0" w:color="auto"/>
        <w:right w:val="none" w:sz="0" w:space="0" w:color="auto"/>
      </w:divBdr>
    </w:div>
    <w:div w:id="1397434425">
      <w:bodyDiv w:val="1"/>
      <w:marLeft w:val="0"/>
      <w:marRight w:val="0"/>
      <w:marTop w:val="0"/>
      <w:marBottom w:val="0"/>
      <w:divBdr>
        <w:top w:val="none" w:sz="0" w:space="0" w:color="auto"/>
        <w:left w:val="none" w:sz="0" w:space="0" w:color="auto"/>
        <w:bottom w:val="none" w:sz="0" w:space="0" w:color="auto"/>
        <w:right w:val="none" w:sz="0" w:space="0" w:color="auto"/>
      </w:divBdr>
    </w:div>
    <w:div w:id="1440488741">
      <w:bodyDiv w:val="1"/>
      <w:marLeft w:val="0"/>
      <w:marRight w:val="0"/>
      <w:marTop w:val="0"/>
      <w:marBottom w:val="0"/>
      <w:divBdr>
        <w:top w:val="none" w:sz="0" w:space="0" w:color="auto"/>
        <w:left w:val="none" w:sz="0" w:space="0" w:color="auto"/>
        <w:bottom w:val="none" w:sz="0" w:space="0" w:color="auto"/>
        <w:right w:val="none" w:sz="0" w:space="0" w:color="auto"/>
      </w:divBdr>
    </w:div>
    <w:div w:id="1441535491">
      <w:bodyDiv w:val="1"/>
      <w:marLeft w:val="0"/>
      <w:marRight w:val="0"/>
      <w:marTop w:val="0"/>
      <w:marBottom w:val="0"/>
      <w:divBdr>
        <w:top w:val="none" w:sz="0" w:space="0" w:color="auto"/>
        <w:left w:val="none" w:sz="0" w:space="0" w:color="auto"/>
        <w:bottom w:val="none" w:sz="0" w:space="0" w:color="auto"/>
        <w:right w:val="none" w:sz="0" w:space="0" w:color="auto"/>
      </w:divBdr>
    </w:div>
    <w:div w:id="1456951252">
      <w:bodyDiv w:val="1"/>
      <w:marLeft w:val="0"/>
      <w:marRight w:val="0"/>
      <w:marTop w:val="0"/>
      <w:marBottom w:val="0"/>
      <w:divBdr>
        <w:top w:val="none" w:sz="0" w:space="0" w:color="auto"/>
        <w:left w:val="none" w:sz="0" w:space="0" w:color="auto"/>
        <w:bottom w:val="none" w:sz="0" w:space="0" w:color="auto"/>
        <w:right w:val="none" w:sz="0" w:space="0" w:color="auto"/>
      </w:divBdr>
    </w:div>
    <w:div w:id="1475180050">
      <w:bodyDiv w:val="1"/>
      <w:marLeft w:val="0"/>
      <w:marRight w:val="0"/>
      <w:marTop w:val="0"/>
      <w:marBottom w:val="0"/>
      <w:divBdr>
        <w:top w:val="none" w:sz="0" w:space="0" w:color="auto"/>
        <w:left w:val="none" w:sz="0" w:space="0" w:color="auto"/>
        <w:bottom w:val="none" w:sz="0" w:space="0" w:color="auto"/>
        <w:right w:val="none" w:sz="0" w:space="0" w:color="auto"/>
      </w:divBdr>
    </w:div>
    <w:div w:id="1491945437">
      <w:bodyDiv w:val="1"/>
      <w:marLeft w:val="0"/>
      <w:marRight w:val="0"/>
      <w:marTop w:val="0"/>
      <w:marBottom w:val="0"/>
      <w:divBdr>
        <w:top w:val="none" w:sz="0" w:space="0" w:color="auto"/>
        <w:left w:val="none" w:sz="0" w:space="0" w:color="auto"/>
        <w:bottom w:val="none" w:sz="0" w:space="0" w:color="auto"/>
        <w:right w:val="none" w:sz="0" w:space="0" w:color="auto"/>
      </w:divBdr>
    </w:div>
    <w:div w:id="1501848582">
      <w:bodyDiv w:val="1"/>
      <w:marLeft w:val="0"/>
      <w:marRight w:val="0"/>
      <w:marTop w:val="0"/>
      <w:marBottom w:val="0"/>
      <w:divBdr>
        <w:top w:val="none" w:sz="0" w:space="0" w:color="auto"/>
        <w:left w:val="none" w:sz="0" w:space="0" w:color="auto"/>
        <w:bottom w:val="none" w:sz="0" w:space="0" w:color="auto"/>
        <w:right w:val="none" w:sz="0" w:space="0" w:color="auto"/>
      </w:divBdr>
    </w:div>
    <w:div w:id="1525903886">
      <w:bodyDiv w:val="1"/>
      <w:marLeft w:val="0"/>
      <w:marRight w:val="0"/>
      <w:marTop w:val="0"/>
      <w:marBottom w:val="0"/>
      <w:divBdr>
        <w:top w:val="none" w:sz="0" w:space="0" w:color="auto"/>
        <w:left w:val="none" w:sz="0" w:space="0" w:color="auto"/>
        <w:bottom w:val="none" w:sz="0" w:space="0" w:color="auto"/>
        <w:right w:val="none" w:sz="0" w:space="0" w:color="auto"/>
      </w:divBdr>
    </w:div>
    <w:div w:id="1533224606">
      <w:bodyDiv w:val="1"/>
      <w:marLeft w:val="0"/>
      <w:marRight w:val="0"/>
      <w:marTop w:val="0"/>
      <w:marBottom w:val="0"/>
      <w:divBdr>
        <w:top w:val="none" w:sz="0" w:space="0" w:color="auto"/>
        <w:left w:val="none" w:sz="0" w:space="0" w:color="auto"/>
        <w:bottom w:val="none" w:sz="0" w:space="0" w:color="auto"/>
        <w:right w:val="none" w:sz="0" w:space="0" w:color="auto"/>
      </w:divBdr>
    </w:div>
    <w:div w:id="1547060211">
      <w:bodyDiv w:val="1"/>
      <w:marLeft w:val="0"/>
      <w:marRight w:val="0"/>
      <w:marTop w:val="0"/>
      <w:marBottom w:val="0"/>
      <w:divBdr>
        <w:top w:val="none" w:sz="0" w:space="0" w:color="auto"/>
        <w:left w:val="none" w:sz="0" w:space="0" w:color="auto"/>
        <w:bottom w:val="none" w:sz="0" w:space="0" w:color="auto"/>
        <w:right w:val="none" w:sz="0" w:space="0" w:color="auto"/>
      </w:divBdr>
    </w:div>
    <w:div w:id="1558785992">
      <w:bodyDiv w:val="1"/>
      <w:marLeft w:val="0"/>
      <w:marRight w:val="0"/>
      <w:marTop w:val="0"/>
      <w:marBottom w:val="0"/>
      <w:divBdr>
        <w:top w:val="none" w:sz="0" w:space="0" w:color="auto"/>
        <w:left w:val="none" w:sz="0" w:space="0" w:color="auto"/>
        <w:bottom w:val="none" w:sz="0" w:space="0" w:color="auto"/>
        <w:right w:val="none" w:sz="0" w:space="0" w:color="auto"/>
      </w:divBdr>
    </w:div>
    <w:div w:id="1558853679">
      <w:bodyDiv w:val="1"/>
      <w:marLeft w:val="0"/>
      <w:marRight w:val="0"/>
      <w:marTop w:val="0"/>
      <w:marBottom w:val="0"/>
      <w:divBdr>
        <w:top w:val="none" w:sz="0" w:space="0" w:color="auto"/>
        <w:left w:val="none" w:sz="0" w:space="0" w:color="auto"/>
        <w:bottom w:val="none" w:sz="0" w:space="0" w:color="auto"/>
        <w:right w:val="none" w:sz="0" w:space="0" w:color="auto"/>
      </w:divBdr>
    </w:div>
    <w:div w:id="1586724213">
      <w:bodyDiv w:val="1"/>
      <w:marLeft w:val="0"/>
      <w:marRight w:val="0"/>
      <w:marTop w:val="0"/>
      <w:marBottom w:val="0"/>
      <w:divBdr>
        <w:top w:val="none" w:sz="0" w:space="0" w:color="auto"/>
        <w:left w:val="none" w:sz="0" w:space="0" w:color="auto"/>
        <w:bottom w:val="none" w:sz="0" w:space="0" w:color="auto"/>
        <w:right w:val="none" w:sz="0" w:space="0" w:color="auto"/>
      </w:divBdr>
    </w:div>
    <w:div w:id="1589457989">
      <w:bodyDiv w:val="1"/>
      <w:marLeft w:val="0"/>
      <w:marRight w:val="0"/>
      <w:marTop w:val="0"/>
      <w:marBottom w:val="0"/>
      <w:divBdr>
        <w:top w:val="none" w:sz="0" w:space="0" w:color="auto"/>
        <w:left w:val="none" w:sz="0" w:space="0" w:color="auto"/>
        <w:bottom w:val="none" w:sz="0" w:space="0" w:color="auto"/>
        <w:right w:val="none" w:sz="0" w:space="0" w:color="auto"/>
      </w:divBdr>
    </w:div>
    <w:div w:id="1590844076">
      <w:bodyDiv w:val="1"/>
      <w:marLeft w:val="0"/>
      <w:marRight w:val="0"/>
      <w:marTop w:val="0"/>
      <w:marBottom w:val="0"/>
      <w:divBdr>
        <w:top w:val="none" w:sz="0" w:space="0" w:color="auto"/>
        <w:left w:val="none" w:sz="0" w:space="0" w:color="auto"/>
        <w:bottom w:val="none" w:sz="0" w:space="0" w:color="auto"/>
        <w:right w:val="none" w:sz="0" w:space="0" w:color="auto"/>
      </w:divBdr>
    </w:div>
    <w:div w:id="1611354857">
      <w:bodyDiv w:val="1"/>
      <w:marLeft w:val="0"/>
      <w:marRight w:val="0"/>
      <w:marTop w:val="0"/>
      <w:marBottom w:val="0"/>
      <w:divBdr>
        <w:top w:val="none" w:sz="0" w:space="0" w:color="auto"/>
        <w:left w:val="none" w:sz="0" w:space="0" w:color="auto"/>
        <w:bottom w:val="none" w:sz="0" w:space="0" w:color="auto"/>
        <w:right w:val="none" w:sz="0" w:space="0" w:color="auto"/>
      </w:divBdr>
    </w:div>
    <w:div w:id="1640987516">
      <w:bodyDiv w:val="1"/>
      <w:marLeft w:val="0"/>
      <w:marRight w:val="0"/>
      <w:marTop w:val="0"/>
      <w:marBottom w:val="0"/>
      <w:divBdr>
        <w:top w:val="none" w:sz="0" w:space="0" w:color="auto"/>
        <w:left w:val="none" w:sz="0" w:space="0" w:color="auto"/>
        <w:bottom w:val="none" w:sz="0" w:space="0" w:color="auto"/>
        <w:right w:val="none" w:sz="0" w:space="0" w:color="auto"/>
      </w:divBdr>
    </w:div>
    <w:div w:id="1673100081">
      <w:bodyDiv w:val="1"/>
      <w:marLeft w:val="0"/>
      <w:marRight w:val="0"/>
      <w:marTop w:val="0"/>
      <w:marBottom w:val="0"/>
      <w:divBdr>
        <w:top w:val="none" w:sz="0" w:space="0" w:color="auto"/>
        <w:left w:val="none" w:sz="0" w:space="0" w:color="auto"/>
        <w:bottom w:val="none" w:sz="0" w:space="0" w:color="auto"/>
        <w:right w:val="none" w:sz="0" w:space="0" w:color="auto"/>
      </w:divBdr>
    </w:div>
    <w:div w:id="1697803176">
      <w:bodyDiv w:val="1"/>
      <w:marLeft w:val="0"/>
      <w:marRight w:val="0"/>
      <w:marTop w:val="0"/>
      <w:marBottom w:val="0"/>
      <w:divBdr>
        <w:top w:val="none" w:sz="0" w:space="0" w:color="auto"/>
        <w:left w:val="none" w:sz="0" w:space="0" w:color="auto"/>
        <w:bottom w:val="none" w:sz="0" w:space="0" w:color="auto"/>
        <w:right w:val="none" w:sz="0" w:space="0" w:color="auto"/>
      </w:divBdr>
    </w:div>
    <w:div w:id="1706053282">
      <w:bodyDiv w:val="1"/>
      <w:marLeft w:val="0"/>
      <w:marRight w:val="0"/>
      <w:marTop w:val="0"/>
      <w:marBottom w:val="0"/>
      <w:divBdr>
        <w:top w:val="none" w:sz="0" w:space="0" w:color="auto"/>
        <w:left w:val="none" w:sz="0" w:space="0" w:color="auto"/>
        <w:bottom w:val="none" w:sz="0" w:space="0" w:color="auto"/>
        <w:right w:val="none" w:sz="0" w:space="0" w:color="auto"/>
      </w:divBdr>
    </w:div>
    <w:div w:id="1727339804">
      <w:bodyDiv w:val="1"/>
      <w:marLeft w:val="0"/>
      <w:marRight w:val="0"/>
      <w:marTop w:val="0"/>
      <w:marBottom w:val="0"/>
      <w:divBdr>
        <w:top w:val="none" w:sz="0" w:space="0" w:color="auto"/>
        <w:left w:val="none" w:sz="0" w:space="0" w:color="auto"/>
        <w:bottom w:val="none" w:sz="0" w:space="0" w:color="auto"/>
        <w:right w:val="none" w:sz="0" w:space="0" w:color="auto"/>
      </w:divBdr>
    </w:div>
    <w:div w:id="1739396809">
      <w:bodyDiv w:val="1"/>
      <w:marLeft w:val="0"/>
      <w:marRight w:val="0"/>
      <w:marTop w:val="0"/>
      <w:marBottom w:val="0"/>
      <w:divBdr>
        <w:top w:val="none" w:sz="0" w:space="0" w:color="auto"/>
        <w:left w:val="none" w:sz="0" w:space="0" w:color="auto"/>
        <w:bottom w:val="none" w:sz="0" w:space="0" w:color="auto"/>
        <w:right w:val="none" w:sz="0" w:space="0" w:color="auto"/>
      </w:divBdr>
    </w:div>
    <w:div w:id="1748649998">
      <w:bodyDiv w:val="1"/>
      <w:marLeft w:val="0"/>
      <w:marRight w:val="0"/>
      <w:marTop w:val="0"/>
      <w:marBottom w:val="0"/>
      <w:divBdr>
        <w:top w:val="none" w:sz="0" w:space="0" w:color="auto"/>
        <w:left w:val="none" w:sz="0" w:space="0" w:color="auto"/>
        <w:bottom w:val="none" w:sz="0" w:space="0" w:color="auto"/>
        <w:right w:val="none" w:sz="0" w:space="0" w:color="auto"/>
      </w:divBdr>
    </w:div>
    <w:div w:id="1751124186">
      <w:bodyDiv w:val="1"/>
      <w:marLeft w:val="0"/>
      <w:marRight w:val="0"/>
      <w:marTop w:val="0"/>
      <w:marBottom w:val="0"/>
      <w:divBdr>
        <w:top w:val="none" w:sz="0" w:space="0" w:color="auto"/>
        <w:left w:val="none" w:sz="0" w:space="0" w:color="auto"/>
        <w:bottom w:val="none" w:sz="0" w:space="0" w:color="auto"/>
        <w:right w:val="none" w:sz="0" w:space="0" w:color="auto"/>
      </w:divBdr>
    </w:div>
    <w:div w:id="1759793911">
      <w:bodyDiv w:val="1"/>
      <w:marLeft w:val="0"/>
      <w:marRight w:val="0"/>
      <w:marTop w:val="0"/>
      <w:marBottom w:val="0"/>
      <w:divBdr>
        <w:top w:val="none" w:sz="0" w:space="0" w:color="auto"/>
        <w:left w:val="none" w:sz="0" w:space="0" w:color="auto"/>
        <w:bottom w:val="none" w:sz="0" w:space="0" w:color="auto"/>
        <w:right w:val="none" w:sz="0" w:space="0" w:color="auto"/>
      </w:divBdr>
    </w:div>
    <w:div w:id="1791972844">
      <w:bodyDiv w:val="1"/>
      <w:marLeft w:val="0"/>
      <w:marRight w:val="0"/>
      <w:marTop w:val="0"/>
      <w:marBottom w:val="0"/>
      <w:divBdr>
        <w:top w:val="none" w:sz="0" w:space="0" w:color="auto"/>
        <w:left w:val="none" w:sz="0" w:space="0" w:color="auto"/>
        <w:bottom w:val="none" w:sz="0" w:space="0" w:color="auto"/>
        <w:right w:val="none" w:sz="0" w:space="0" w:color="auto"/>
      </w:divBdr>
    </w:div>
    <w:div w:id="1798795254">
      <w:bodyDiv w:val="1"/>
      <w:marLeft w:val="0"/>
      <w:marRight w:val="0"/>
      <w:marTop w:val="0"/>
      <w:marBottom w:val="0"/>
      <w:divBdr>
        <w:top w:val="none" w:sz="0" w:space="0" w:color="auto"/>
        <w:left w:val="none" w:sz="0" w:space="0" w:color="auto"/>
        <w:bottom w:val="none" w:sz="0" w:space="0" w:color="auto"/>
        <w:right w:val="none" w:sz="0" w:space="0" w:color="auto"/>
      </w:divBdr>
    </w:div>
    <w:div w:id="1822699080">
      <w:bodyDiv w:val="1"/>
      <w:marLeft w:val="0"/>
      <w:marRight w:val="0"/>
      <w:marTop w:val="0"/>
      <w:marBottom w:val="0"/>
      <w:divBdr>
        <w:top w:val="none" w:sz="0" w:space="0" w:color="auto"/>
        <w:left w:val="none" w:sz="0" w:space="0" w:color="auto"/>
        <w:bottom w:val="none" w:sz="0" w:space="0" w:color="auto"/>
        <w:right w:val="none" w:sz="0" w:space="0" w:color="auto"/>
      </w:divBdr>
    </w:div>
    <w:div w:id="1839954106">
      <w:bodyDiv w:val="1"/>
      <w:marLeft w:val="0"/>
      <w:marRight w:val="0"/>
      <w:marTop w:val="0"/>
      <w:marBottom w:val="0"/>
      <w:divBdr>
        <w:top w:val="none" w:sz="0" w:space="0" w:color="auto"/>
        <w:left w:val="none" w:sz="0" w:space="0" w:color="auto"/>
        <w:bottom w:val="none" w:sz="0" w:space="0" w:color="auto"/>
        <w:right w:val="none" w:sz="0" w:space="0" w:color="auto"/>
      </w:divBdr>
    </w:div>
    <w:div w:id="1851601073">
      <w:bodyDiv w:val="1"/>
      <w:marLeft w:val="0"/>
      <w:marRight w:val="0"/>
      <w:marTop w:val="0"/>
      <w:marBottom w:val="0"/>
      <w:divBdr>
        <w:top w:val="none" w:sz="0" w:space="0" w:color="auto"/>
        <w:left w:val="none" w:sz="0" w:space="0" w:color="auto"/>
        <w:bottom w:val="none" w:sz="0" w:space="0" w:color="auto"/>
        <w:right w:val="none" w:sz="0" w:space="0" w:color="auto"/>
      </w:divBdr>
    </w:div>
    <w:div w:id="1871339102">
      <w:bodyDiv w:val="1"/>
      <w:marLeft w:val="0"/>
      <w:marRight w:val="0"/>
      <w:marTop w:val="0"/>
      <w:marBottom w:val="0"/>
      <w:divBdr>
        <w:top w:val="none" w:sz="0" w:space="0" w:color="auto"/>
        <w:left w:val="none" w:sz="0" w:space="0" w:color="auto"/>
        <w:bottom w:val="none" w:sz="0" w:space="0" w:color="auto"/>
        <w:right w:val="none" w:sz="0" w:space="0" w:color="auto"/>
      </w:divBdr>
    </w:div>
    <w:div w:id="1874149794">
      <w:bodyDiv w:val="1"/>
      <w:marLeft w:val="0"/>
      <w:marRight w:val="0"/>
      <w:marTop w:val="0"/>
      <w:marBottom w:val="0"/>
      <w:divBdr>
        <w:top w:val="none" w:sz="0" w:space="0" w:color="auto"/>
        <w:left w:val="none" w:sz="0" w:space="0" w:color="auto"/>
        <w:bottom w:val="none" w:sz="0" w:space="0" w:color="auto"/>
        <w:right w:val="none" w:sz="0" w:space="0" w:color="auto"/>
      </w:divBdr>
    </w:div>
    <w:div w:id="1887796049">
      <w:bodyDiv w:val="1"/>
      <w:marLeft w:val="0"/>
      <w:marRight w:val="0"/>
      <w:marTop w:val="0"/>
      <w:marBottom w:val="0"/>
      <w:divBdr>
        <w:top w:val="none" w:sz="0" w:space="0" w:color="auto"/>
        <w:left w:val="none" w:sz="0" w:space="0" w:color="auto"/>
        <w:bottom w:val="none" w:sz="0" w:space="0" w:color="auto"/>
        <w:right w:val="none" w:sz="0" w:space="0" w:color="auto"/>
      </w:divBdr>
    </w:div>
    <w:div w:id="1895045962">
      <w:bodyDiv w:val="1"/>
      <w:marLeft w:val="0"/>
      <w:marRight w:val="0"/>
      <w:marTop w:val="0"/>
      <w:marBottom w:val="0"/>
      <w:divBdr>
        <w:top w:val="none" w:sz="0" w:space="0" w:color="auto"/>
        <w:left w:val="none" w:sz="0" w:space="0" w:color="auto"/>
        <w:bottom w:val="none" w:sz="0" w:space="0" w:color="auto"/>
        <w:right w:val="none" w:sz="0" w:space="0" w:color="auto"/>
      </w:divBdr>
    </w:div>
    <w:div w:id="1911888978">
      <w:bodyDiv w:val="1"/>
      <w:marLeft w:val="0"/>
      <w:marRight w:val="0"/>
      <w:marTop w:val="0"/>
      <w:marBottom w:val="0"/>
      <w:divBdr>
        <w:top w:val="none" w:sz="0" w:space="0" w:color="auto"/>
        <w:left w:val="none" w:sz="0" w:space="0" w:color="auto"/>
        <w:bottom w:val="none" w:sz="0" w:space="0" w:color="auto"/>
        <w:right w:val="none" w:sz="0" w:space="0" w:color="auto"/>
      </w:divBdr>
    </w:div>
    <w:div w:id="1923493288">
      <w:bodyDiv w:val="1"/>
      <w:marLeft w:val="0"/>
      <w:marRight w:val="0"/>
      <w:marTop w:val="0"/>
      <w:marBottom w:val="0"/>
      <w:divBdr>
        <w:top w:val="none" w:sz="0" w:space="0" w:color="auto"/>
        <w:left w:val="none" w:sz="0" w:space="0" w:color="auto"/>
        <w:bottom w:val="none" w:sz="0" w:space="0" w:color="auto"/>
        <w:right w:val="none" w:sz="0" w:space="0" w:color="auto"/>
      </w:divBdr>
    </w:div>
    <w:div w:id="1934783197">
      <w:bodyDiv w:val="1"/>
      <w:marLeft w:val="0"/>
      <w:marRight w:val="0"/>
      <w:marTop w:val="0"/>
      <w:marBottom w:val="0"/>
      <w:divBdr>
        <w:top w:val="none" w:sz="0" w:space="0" w:color="auto"/>
        <w:left w:val="none" w:sz="0" w:space="0" w:color="auto"/>
        <w:bottom w:val="none" w:sz="0" w:space="0" w:color="auto"/>
        <w:right w:val="none" w:sz="0" w:space="0" w:color="auto"/>
      </w:divBdr>
    </w:div>
    <w:div w:id="1956134119">
      <w:bodyDiv w:val="1"/>
      <w:marLeft w:val="0"/>
      <w:marRight w:val="0"/>
      <w:marTop w:val="0"/>
      <w:marBottom w:val="0"/>
      <w:divBdr>
        <w:top w:val="none" w:sz="0" w:space="0" w:color="auto"/>
        <w:left w:val="none" w:sz="0" w:space="0" w:color="auto"/>
        <w:bottom w:val="none" w:sz="0" w:space="0" w:color="auto"/>
        <w:right w:val="none" w:sz="0" w:space="0" w:color="auto"/>
      </w:divBdr>
    </w:div>
    <w:div w:id="1975864037">
      <w:bodyDiv w:val="1"/>
      <w:marLeft w:val="0"/>
      <w:marRight w:val="0"/>
      <w:marTop w:val="0"/>
      <w:marBottom w:val="0"/>
      <w:divBdr>
        <w:top w:val="none" w:sz="0" w:space="0" w:color="auto"/>
        <w:left w:val="none" w:sz="0" w:space="0" w:color="auto"/>
        <w:bottom w:val="none" w:sz="0" w:space="0" w:color="auto"/>
        <w:right w:val="none" w:sz="0" w:space="0" w:color="auto"/>
      </w:divBdr>
    </w:div>
    <w:div w:id="1990400962">
      <w:bodyDiv w:val="1"/>
      <w:marLeft w:val="0"/>
      <w:marRight w:val="0"/>
      <w:marTop w:val="0"/>
      <w:marBottom w:val="0"/>
      <w:divBdr>
        <w:top w:val="none" w:sz="0" w:space="0" w:color="auto"/>
        <w:left w:val="none" w:sz="0" w:space="0" w:color="auto"/>
        <w:bottom w:val="none" w:sz="0" w:space="0" w:color="auto"/>
        <w:right w:val="none" w:sz="0" w:space="0" w:color="auto"/>
      </w:divBdr>
    </w:div>
    <w:div w:id="1992824845">
      <w:bodyDiv w:val="1"/>
      <w:marLeft w:val="0"/>
      <w:marRight w:val="0"/>
      <w:marTop w:val="0"/>
      <w:marBottom w:val="0"/>
      <w:divBdr>
        <w:top w:val="none" w:sz="0" w:space="0" w:color="auto"/>
        <w:left w:val="none" w:sz="0" w:space="0" w:color="auto"/>
        <w:bottom w:val="none" w:sz="0" w:space="0" w:color="auto"/>
        <w:right w:val="none" w:sz="0" w:space="0" w:color="auto"/>
      </w:divBdr>
    </w:div>
    <w:div w:id="2019699013">
      <w:bodyDiv w:val="1"/>
      <w:marLeft w:val="0"/>
      <w:marRight w:val="0"/>
      <w:marTop w:val="0"/>
      <w:marBottom w:val="0"/>
      <w:divBdr>
        <w:top w:val="none" w:sz="0" w:space="0" w:color="auto"/>
        <w:left w:val="none" w:sz="0" w:space="0" w:color="auto"/>
        <w:bottom w:val="none" w:sz="0" w:space="0" w:color="auto"/>
        <w:right w:val="none" w:sz="0" w:space="0" w:color="auto"/>
      </w:divBdr>
    </w:div>
    <w:div w:id="2022706254">
      <w:bodyDiv w:val="1"/>
      <w:marLeft w:val="0"/>
      <w:marRight w:val="0"/>
      <w:marTop w:val="0"/>
      <w:marBottom w:val="0"/>
      <w:divBdr>
        <w:top w:val="none" w:sz="0" w:space="0" w:color="auto"/>
        <w:left w:val="none" w:sz="0" w:space="0" w:color="auto"/>
        <w:bottom w:val="none" w:sz="0" w:space="0" w:color="auto"/>
        <w:right w:val="none" w:sz="0" w:space="0" w:color="auto"/>
      </w:divBdr>
    </w:div>
    <w:div w:id="2034113195">
      <w:bodyDiv w:val="1"/>
      <w:marLeft w:val="0"/>
      <w:marRight w:val="0"/>
      <w:marTop w:val="0"/>
      <w:marBottom w:val="0"/>
      <w:divBdr>
        <w:top w:val="none" w:sz="0" w:space="0" w:color="auto"/>
        <w:left w:val="none" w:sz="0" w:space="0" w:color="auto"/>
        <w:bottom w:val="none" w:sz="0" w:space="0" w:color="auto"/>
        <w:right w:val="none" w:sz="0" w:space="0" w:color="auto"/>
      </w:divBdr>
    </w:div>
    <w:div w:id="2049061938">
      <w:bodyDiv w:val="1"/>
      <w:marLeft w:val="0"/>
      <w:marRight w:val="0"/>
      <w:marTop w:val="0"/>
      <w:marBottom w:val="0"/>
      <w:divBdr>
        <w:top w:val="none" w:sz="0" w:space="0" w:color="auto"/>
        <w:left w:val="none" w:sz="0" w:space="0" w:color="auto"/>
        <w:bottom w:val="none" w:sz="0" w:space="0" w:color="auto"/>
        <w:right w:val="none" w:sz="0" w:space="0" w:color="auto"/>
      </w:divBdr>
    </w:div>
    <w:div w:id="2069457066">
      <w:bodyDiv w:val="1"/>
      <w:marLeft w:val="0"/>
      <w:marRight w:val="0"/>
      <w:marTop w:val="0"/>
      <w:marBottom w:val="0"/>
      <w:divBdr>
        <w:top w:val="none" w:sz="0" w:space="0" w:color="auto"/>
        <w:left w:val="none" w:sz="0" w:space="0" w:color="auto"/>
        <w:bottom w:val="none" w:sz="0" w:space="0" w:color="auto"/>
        <w:right w:val="none" w:sz="0" w:space="0" w:color="auto"/>
      </w:divBdr>
    </w:div>
    <w:div w:id="2077240491">
      <w:bodyDiv w:val="1"/>
      <w:marLeft w:val="0"/>
      <w:marRight w:val="0"/>
      <w:marTop w:val="0"/>
      <w:marBottom w:val="0"/>
      <w:divBdr>
        <w:top w:val="none" w:sz="0" w:space="0" w:color="auto"/>
        <w:left w:val="none" w:sz="0" w:space="0" w:color="auto"/>
        <w:bottom w:val="none" w:sz="0" w:space="0" w:color="auto"/>
        <w:right w:val="none" w:sz="0" w:space="0" w:color="auto"/>
      </w:divBdr>
    </w:div>
    <w:div w:id="2115400316">
      <w:bodyDiv w:val="1"/>
      <w:marLeft w:val="0"/>
      <w:marRight w:val="0"/>
      <w:marTop w:val="0"/>
      <w:marBottom w:val="0"/>
      <w:divBdr>
        <w:top w:val="none" w:sz="0" w:space="0" w:color="auto"/>
        <w:left w:val="none" w:sz="0" w:space="0" w:color="auto"/>
        <w:bottom w:val="none" w:sz="0" w:space="0" w:color="auto"/>
        <w:right w:val="none" w:sz="0" w:space="0" w:color="auto"/>
      </w:divBdr>
    </w:div>
    <w:div w:id="2127457497">
      <w:bodyDiv w:val="1"/>
      <w:marLeft w:val="0"/>
      <w:marRight w:val="0"/>
      <w:marTop w:val="0"/>
      <w:marBottom w:val="0"/>
      <w:divBdr>
        <w:top w:val="none" w:sz="0" w:space="0" w:color="auto"/>
        <w:left w:val="none" w:sz="0" w:space="0" w:color="auto"/>
        <w:bottom w:val="none" w:sz="0" w:space="0" w:color="auto"/>
        <w:right w:val="none" w:sz="0" w:space="0" w:color="auto"/>
      </w:divBdr>
    </w:div>
    <w:div w:id="2133594609">
      <w:bodyDiv w:val="1"/>
      <w:marLeft w:val="0"/>
      <w:marRight w:val="0"/>
      <w:marTop w:val="0"/>
      <w:marBottom w:val="0"/>
      <w:divBdr>
        <w:top w:val="none" w:sz="0" w:space="0" w:color="auto"/>
        <w:left w:val="none" w:sz="0" w:space="0" w:color="auto"/>
        <w:bottom w:val="none" w:sz="0" w:space="0" w:color="auto"/>
        <w:right w:val="none" w:sz="0" w:space="0" w:color="auto"/>
      </w:divBdr>
    </w:div>
    <w:div w:id="2141149192">
      <w:bodyDiv w:val="1"/>
      <w:marLeft w:val="0"/>
      <w:marRight w:val="0"/>
      <w:marTop w:val="0"/>
      <w:marBottom w:val="0"/>
      <w:divBdr>
        <w:top w:val="none" w:sz="0" w:space="0" w:color="auto"/>
        <w:left w:val="none" w:sz="0" w:space="0" w:color="auto"/>
        <w:bottom w:val="none" w:sz="0" w:space="0" w:color="auto"/>
        <w:right w:val="none" w:sz="0" w:space="0" w:color="auto"/>
      </w:divBdr>
    </w:div>
    <w:div w:id="214384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github.com/byronodg/REPOSITORIO_TFM/blob/main/CLUSTERIZACION/sri_ventas_2020L.csv"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spark.apache.org/downloads.html" TargetMode="External"/><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github.com/byronodg/REPOSITORIO_TFM/blob/main/CLUSTERIZACION/sri_ventas_2020L.csv" TargetMode="External"/><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microsoft.com/office/2016/09/relationships/commentsIds" Target="commentsIds.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github.com/byronodg/REPOSITORIO_TFM/blob/main/ELK/dashboard_declaraciones_historicas.ndjson"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github.com/steveloughran/winutils/tree/master/hadoop-2.8.1"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byronodg/REPOSITORIO_TFM" TargetMode="External"/><Relationship Id="rId78" Type="http://schemas.openxmlformats.org/officeDocument/2006/relationships/hyperlink" Target="https://github.com/byronodg/REPOSITORIO_TFM/blob/main/CLUSTERIZACION/poblacion_ecu_2020.csv" TargetMode="External"/><Relationship Id="rId81" Type="http://schemas.openxmlformats.org/officeDocument/2006/relationships/hyperlink" Target="https://github.com/byronodg/REPOSITORIO_TFM/blob/main/CLUSTERIZACION/clusterizacion.ipynb" TargetMode="External"/><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footer" Target="footer4.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ithub.com/byronodg/REPOSITORIO_TFM/blob/main/ELK/dashboard_declaraciones_2022.ndjson" TargetMode="External"/><Relationship Id="rId97" Type="http://schemas.openxmlformats.org/officeDocument/2006/relationships/footer" Target="footer3.xml"/><Relationship Id="rId104"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anaconda.com/products/distributio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5.png"/><Relationship Id="rId61" Type="http://schemas.openxmlformats.org/officeDocument/2006/relationships/image" Target="media/image48.png"/><Relationship Id="rId82" Type="http://schemas.openxmlformats.org/officeDocument/2006/relationships/hyperlink" Target="https://www.oracle.com/mx/database/technologies/xe-downloads.html"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github.com/byronodg/REPOSITORIO_TFM/blob/main/CLUSTERIZACION/cantones.geojson"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68.png"/><Relationship Id="rId98"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JournalArticle</b:SourceType>
    <b:Guid>{0EDF5249-3F8E-4585-8645-C0014E34EB22}</b:Guid>
    <b:Author>
      <b:Author>
        <b:NameList>
          <b:Person>
            <b:Last>Hasani</b:Last>
            <b:First>Zirije</b:First>
            <b:Middle>et al.:</b:Middle>
          </b:Person>
        </b:NameList>
      </b:Author>
    </b:Author>
    <b:Title>Lambda architecture for real time big data analytic.</b:Title>
    <b:JournalName>ICT Innovations</b:JournalName>
    <b:Year>2014</b:Year>
    <b:RefOrder>1</b:RefOrder>
  </b:Source>
  <b:Source>
    <b:Tag>Cas12</b:Tag>
    <b:SourceType>JournalArticle</b:SourceType>
    <b:Guid>{02C8B6C6-B5C4-4AC8-9045-83952F570F39}</b:Guid>
    <b:Author>
      <b:Author>
        <b:NameList>
          <b:Person>
            <b:Last>Castro</b:Last>
            <b:First>Alexander</b:First>
          </b:Person>
          <b:Person>
            <b:Last>Gonzalez</b:Last>
            <b:First>Juan</b:First>
          </b:Person>
        </b:NameList>
      </b:Author>
    </b:Author>
    <b:Title>Utilidad y funcionamiento de las bases de datos NoSQL</b:Title>
    <b:JournalName>Red de Revistas Científicas de América Latina, el Caribe, España y Portugal</b:JournalName>
    <b:Year>2012</b:Year>
    <b:RefOrder>3</b:RefOrder>
  </b:Source>
  <b:Source>
    <b:Tag>Bur19</b:Tag>
    <b:SourceType>JournalArticle</b:SourceType>
    <b:Guid>{055287D7-59BD-4E4A-930A-72E8687C183F}</b:Guid>
    <b:Author>
      <b:Author>
        <b:NameList>
          <b:Person>
            <b:Last>Burnay</b:Last>
            <b:First>Corentin</b:First>
          </b:Person>
          <b:Person>
            <b:Last>Dargam</b:Last>
            <b:First>Fatima</b:First>
          </b:Person>
          <b:Person>
            <b:Last>Zarate</b:Last>
            <b:First>Pascale</b:First>
          </b:Person>
        </b:NameList>
      </b:Author>
    </b:Author>
    <b:Title>Special issue: Data visualization for decision‑making:</b:Title>
    <b:JournalName>Springer Nature</b:JournalName>
    <b:Year>2019</b:Year>
    <b:RefOrder>4</b:RefOrder>
  </b:Source>
  <b:Source>
    <b:Tag>Mar18</b:Tag>
    <b:SourceType>JournalArticle</b:SourceType>
    <b:Guid>{94BC4BA5-2A09-4F1D-904F-97DEACAE17FF}</b:Guid>
    <b:Title>Fundamentals of Real-Time Data Processing Architectures</b:Title>
    <b:Year>2018</b:Year>
    <b:Author>
      <b:Author>
        <b:NameList>
          <b:Person>
            <b:Last>Feick</b:Last>
            <b:First>Martin</b:First>
          </b:Person>
          <b:Person>
            <b:Last>Kleer</b:Last>
            <b:First>Niko</b:First>
          </b:Person>
          <b:Person>
            <b:Last>Kohn</b:Last>
            <b:First>Marek</b:First>
          </b:Person>
        </b:NameList>
      </b:Author>
    </b:Author>
    <b:JournalName>Lecture Notes in Informatics (LNI)</b:JournalName>
    <b:RefOrder>2</b:RefOrder>
  </b:Source>
  <b:Source>
    <b:Tag>Jea17</b:Tag>
    <b:SourceType>JournalArticle</b:SourceType>
    <b:Guid>{63BD7F0F-F664-4B19-9714-3A2F5B514FED}</b:Guid>
    <b:Author>
      <b:Author>
        <b:NameList>
          <b:Person>
            <b:Last>Moore</b:Last>
            <b:First>Jeane</b:First>
          </b:Person>
        </b:NameList>
      </b:Author>
    </b:Author>
    <b:Title>DATA VISUALIZATION IN SUPPORT OF EXECUTIVE DECISION MAKING</b:Title>
    <b:JournalName>Informing Science Institute</b:JournalName>
    <b:Year>2017</b:Year>
    <b:RefOrder>6</b:RefOrder>
  </b:Source>
  <b:Source>
    <b:Tag>Ped11</b:Tag>
    <b:SourceType>JournalArticle</b:SourceType>
    <b:Guid>{ACF6AE36-0441-4A98-B2F4-D059D3D0B953}</b:Guid>
    <b:Title>Scikit-learn: Machine Learning in Python</b:Title>
    <b:Year>2011</b:Year>
    <b:Author>
      <b:Author>
        <b:NameList>
          <b:Person>
            <b:Last>Pedregosa</b:Last>
            <b:First>Fabian</b:First>
          </b:Person>
          <b:Person>
            <b:Last>Varoquaux</b:Last>
            <b:First>G</b:First>
          </b:Person>
          <b:Person>
            <b:Last>Gramfort</b:Last>
            <b:First>A</b:First>
            <b:Middle>et Al.</b:Middle>
          </b:Person>
        </b:NameList>
      </b:Author>
    </b:Author>
    <b:JournalName>Journal of Machine Learning</b:JournalName>
    <b:RefOrder>7</b:RefOrder>
  </b:Source>
  <b:Source>
    <b:Tag>Ela</b:Tag>
    <b:SourceType>InternetSite</b:SourceType>
    <b:Guid>{9BB6344B-29B0-41FB-A4CF-04F5D098B846}</b:Guid>
    <b:Author>
      <b:Author>
        <b:Corporate>Elastic</b:Corporate>
      </b:Author>
    </b:Author>
    <b:Title>Elastic</b:Title>
    <b:URL>https://www.elastic.co/es/what-is/elk-stack</b:URL>
    <b:RefOrder>10</b:RefOrder>
  </b:Source>
  <b:Source>
    <b:Tag>Enl</b:Tag>
    <b:SourceType>InternetSite</b:SourceType>
    <b:Guid>{1332FF27-DF9D-4E36-9481-3AB861737EFC}</b:Guid>
    <b:Author>
      <b:Author>
        <b:Corporate>Enlyft</b:Corporate>
      </b:Author>
    </b:Author>
    <b:URL>https://enlyft.com/tech/products/kibana</b:URL>
    <b:RefOrder>11</b:RefOrder>
  </b:Source>
  <b:Source>
    <b:Tag>Sci</b:Tag>
    <b:SourceType>InternetSite</b:SourceType>
    <b:Guid>{090EB3CA-4094-41C0-BDCF-6421150CCB8A}</b:Guid>
    <b:Author>
      <b:Author>
        <b:Corporate>Scikit-Learn</b:Corporate>
      </b:Author>
    </b:Author>
    <b:Title>Scikit-Learn</b:Title>
    <b:URL>https://scikit-learn.org/stable/testimonials/testimonials.html</b:URL>
    <b:RefOrder>12</b:RefOrder>
  </b:Source>
  <b:Source>
    <b:Tag>EDU</b:Tag>
    <b:SourceType>InternetSite</b:SourceType>
    <b:Guid>{66198DDD-E926-47B8-8821-7954212575AC}</b:Guid>
    <b:Author>
      <b:Author>
        <b:Corporate>EDUCBA</b:Corporate>
      </b:Author>
    </b:Author>
    <b:Title>EDUCBA</b:Title>
    <b:URL>https://www.educba.com/</b:URL>
    <b:RefOrder>13</b:RefOrder>
  </b:Source>
  <b:Source>
    <b:Tag>LiK16</b:Tag>
    <b:SourceType>JournalArticle</b:SourceType>
    <b:Guid>{285FBC6F-AF3E-4211-9399-12D770870E09}</b:Guid>
    <b:Title>Categorisation of visualization methods to support the design of Human-Computer Interaction Systems. </b:Title>
    <b:Year>2016</b:Year>
    <b:JournalName>Applied Ergonomics</b:JournalName>
    <b:Pages>55,85-107</b:Pages>
    <b:Author>
      <b:Author>
        <b:NameList>
          <b:Person>
            <b:Last>Li</b:Last>
            <b:First>K</b:First>
          </b:Person>
          <b:Person>
            <b:Last>Tiwari</b:Last>
            <b:First>A</b:First>
          </b:Person>
          <b:Person>
            <b:Last>Alcock</b:Last>
            <b:First>J</b:First>
          </b:Person>
          <b:Person>
            <b:Last> Bermell-Garcia</b:Last>
            <b:First>P</b:First>
          </b:Person>
        </b:NameList>
      </b:Author>
    </b:Author>
    <b:RefOrder>5</b:RefOrder>
  </b:Source>
  <b:Source>
    <b:Tag>pro</b:Tag>
    <b:SourceType>InternetSite</b:SourceType>
    <b:Guid>{8C55F556-6E1E-40F4-ACB8-73C837774C37}</b:Guid>
    <b:Author>
      <b:Author>
        <b:Corporate>programmerclick</b:Corporate>
      </b:Author>
    </b:Author>
    <b:Title>programmerclick</b:Title>
    <b:URL>https://programmerclick.com/article/4039326230/</b:URL>
    <b:RefOrder>14</b:RefOrder>
  </b:Source>
  <b:Source>
    <b:Tag>Xie17</b:Tag>
    <b:SourceType>InternetSite</b:SourceType>
    <b:Guid>{4E1FA968-4E56-41DE-BC90-D32BCD55A76A}</b:Guid>
    <b:Author>
      <b:Author>
        <b:NameList>
          <b:Person>
            <b:Last>Xie</b:Last>
            <b:First>Guocheng </b:First>
          </b:Person>
          <b:Person>
            <b:Last>Huang</b:Last>
            <b:First>Yanjun</b:First>
          </b:Person>
        </b:NameList>
      </b:Author>
    </b:Author>
    <b:Title>Uber Engineering</b:Title>
    <b:Year>2017</b:Year>
    <b:Month>Julio</b:Month>
    <b:Day>24</b:Day>
    <b:URL>https://eng.uber.com/elk/</b:URL>
    <b:RefOrder>15</b:RefOrder>
  </b:Source>
  <b:Source>
    <b:Tag>Wae21</b:Tag>
    <b:SourceType>InternetSite</b:SourceType>
    <b:Guid>{4EBD0F48-DD0E-45CF-A7A9-57E5B7128454}</b:Guid>
    <b:Title>https://www.kai-waehner.de/</b:Title>
    <b:Year>2021</b:Year>
    <b:Month>Septiembre</b:Month>
    <b:Day>23</b:Day>
    <b:InternetSiteTitle>Kai Waehner</b:InternetSiteTitle>
    <b:URL>https://www.kai-waehner.de/</b:URL>
    <b:Author>
      <b:Author>
        <b:NameList>
          <b:Person>
            <b:Last>Waehner</b:Last>
            <b:First>Kai</b:First>
          </b:Person>
        </b:NameList>
      </b:Author>
    </b:Author>
    <b:RefOrder>16</b:RefOrder>
  </b:Source>
  <b:Source>
    <b:Tag>Tuy22</b:Tag>
    <b:SourceType>InternetSite</b:SourceType>
    <b:Guid>{79EF5BC7-92A6-4B4C-809B-7E73852C95DD}</b:Guid>
    <b:Title>MDPI</b:Title>
    <b:Year>2022</b:Year>
    <b:Month>Febrero</b:Month>
    <b:Day>17</b:Day>
    <b:URL>https://www.mdpi.com/2078-2489/13/2/94/htm#B12-information-13-00094</b:URL>
    <b:Author>
      <b:Author>
        <b:NameList>
          <b:Person>
            <b:Last>Tuyishimire</b:Last>
            <b:First>Emmanuel </b:First>
          </b:Person>
          <b:Person>
            <b:Last>Mabuto</b:Last>
            <b:First>Wadzanai </b:First>
          </b:Person>
          <b:Person>
            <b:Last>Gatabazi</b:Last>
            <b:First>Paul</b:First>
          </b:Person>
        </b:NameList>
      </b:Author>
    </b:Author>
    <b:RefOrder>9</b:RefOrder>
  </b:Source>
  <b:Source>
    <b:Tag>Sar20</b:Tag>
    <b:SourceType>InternetSite</b:SourceType>
    <b:Guid>{87D28B0A-C53C-4B1D-A8D6-F91852276367}</b:Guid>
    <b:Author>
      <b:Author>
        <b:Corporate>Sartorius</b:Corporate>
      </b:Author>
    </b:Author>
    <b:Year>2020</b:Year>
    <b:Month>Agosto</b:Month>
    <b:Day>18</b:Day>
    <b:URL>https://www.sartorius.com/en/knowledge/science-snippets/what-is-principal-component-analysis-pca-and-how-it-is-used-507186</b:URL>
    <b:RefOrder>17</b:RefOrder>
  </b:Source>
  <b:Source>
    <b:Tag>Ban21</b:Tag>
    <b:SourceType>InternetSite</b:SourceType>
    <b:Guid>{60779D5F-4F48-41DF-9201-F0D727449724}</b:Guid>
    <b:Title>https://www.bce.fin.ec/</b:Title>
    <b:Year>2021</b:Year>
    <b:Author>
      <b:Author>
        <b:Corporate>Banco Central del Ecuador</b:Corporate>
      </b:Author>
    </b:Author>
    <b:Month>Noviembre</b:Month>
    <b:Day>30</b:Day>
    <b:URL>https://www.bce.fin.ec/index.php/boletines-de-prensa-archivo/item/1458-el-banco-central-actualiza-al-alza-su-prevision-de-crecimiento-para-2021-a-3-55</b:URL>
    <b:RefOrder>18</b:RefOrder>
  </b:Source>
  <b:Source>
    <b:Tag>Int20</b:Tag>
    <b:SourceType>InternetSite</b:SourceType>
    <b:Guid>{7890FC36-3BA5-4130-90E0-D85B0842937B}</b:Guid>
    <b:Author>
      <b:Author>
        <b:Corporate>Intellipaat</b:Corporate>
      </b:Author>
    </b:Author>
    <b:Title>Intellipaat</b:Title>
    <b:Year>2020</b:Year>
    <b:Month>Octubre</b:Month>
    <b:Day>17</b:Day>
    <b:URL>https://intellipaat.com/blog/a-brief-introduction-to-principal-component-analysis/</b:URL>
    <b:RefOrder>19</b:RefOrder>
  </b:Source>
  <b:Source>
    <b:Tag>Wae22</b:Tag>
    <b:SourceType>InternetSite</b:SourceType>
    <b:Guid>{5B175C57-82A2-4934-9956-8F0250F777D2}</b:Guid>
    <b:Title>Kai Waehner</b:Title>
    <b:Year>2022</b:Year>
    <b:Month>Febrero</b:Month>
    <b:Day>25</b:Day>
    <b:URL>https://www.kai-waehner.de/blog/tag/real-time/</b:URL>
    <b:Author>
      <b:Author>
        <b:NameList>
          <b:Person>
            <b:Last> Waehner</b:Last>
            <b:First>Kai</b:First>
          </b:Person>
        </b:NameList>
      </b:Author>
    </b:Author>
    <b:RefOrder>20</b:RefOrder>
  </b:Source>
  <b:Source>
    <b:Tag>Alv18</b:Tag>
    <b:SourceType>InternetSite</b:SourceType>
    <b:Guid>{B7F0BD7E-CE95-4B32-8F88-128BB6C5A2E1}</b:Guid>
    <b:Title>Blog de José Mariano Alvarez</b:Title>
    <b:Year>2018</b:Year>
    <b:Month>Septiembre</b:Month>
    <b:Day>9</b:Day>
    <b:URL>http://blog.josemarianoalvarez.com/2018/09/09/instalar-apache-spark-en-windows-10/</b:URL>
    <b:Author>
      <b:Author>
        <b:NameList>
          <b:Person>
            <b:Last>Alvarez</b:Last>
            <b:First>José</b:First>
          </b:Person>
        </b:NameList>
      </b:Author>
    </b:Author>
    <b:RefOrder>21</b:RefOrder>
  </b:Source>
  <b:Source>
    <b:Tag>Ben21</b:Tag>
    <b:SourceType>InternetSite</b:SourceType>
    <b:Guid>{41DE7D95-DE24-4B7F-9B10-88E35798D8B3}</b:Guid>
    <b:Title>Logit</b:Title>
    <b:Year>2021</b:Year>
    <b:Month>Agosto</b:Month>
    <b:Day>17</b:Day>
    <b:URL>https://logit.io/blog/post/the-top-elasticsearch-use-cases</b:URL>
    <b:Author>
      <b:Author>
        <b:NameList>
          <b:Person>
            <b:Last>Bennett</b:Last>
            <b:First>Eleanor</b:First>
          </b:Person>
        </b:NameList>
      </b:Author>
    </b:Author>
    <b:RefOrder>22</b:RefOrder>
  </b:Source>
  <b:Source>
    <b:Tag>FuY20</b:Tag>
    <b:SourceType>InternetSite</b:SourceType>
    <b:Guid>{E88B9B68-D24E-412F-A784-3CFBC9B650D6}</b:Guid>
    <b:Title>Uber Engineering</b:Title>
    <b:Year>2020</b:Year>
    <b:Month>Diciembre</b:Month>
    <b:Day>20</b:Day>
    <b:URL>https://eng.uber.com/kafka/</b:URL>
    <b:Author>
      <b:Author>
        <b:NameList>
          <b:Person>
            <b:Last>Fu</b:Last>
            <b:First>Yupeng</b:First>
          </b:Person>
          <b:Person>
            <b:Last>Chen</b:Last>
            <b:First>Mingmin</b:First>
          </b:Person>
        </b:NameList>
      </b:Author>
    </b:Author>
    <b:RefOrder>23</b:RefOrder>
  </b:Source>
  <b:Source>
    <b:Tag>Gup20</b:Tag>
    <b:SourceType>InternetSite</b:SourceType>
    <b:Guid>{375B4907-2230-4DD1-9B0F-B060739851EE}</b:Guid>
    <b:Title>medium</b:Title>
    <b:Year>2020</b:Year>
    <b:Month>Diciembre</b:Month>
    <b:Day>06</b:Day>
    <b:URL>https://medium.com/analytics-vidhya/fastest-way-to-install-geopandas-in-jupyter-notebook-on-windows-8f734e11fa2b</b:URL>
    <b:Author>
      <b:Author>
        <b:NameList>
          <b:Person>
            <b:Last>Gupta</b:Last>
            <b:First>Tanish </b:First>
          </b:Person>
        </b:NameList>
      </b:Author>
    </b:Author>
    <b:RefOrder>24</b:RefOrder>
  </b:Source>
  <b:Source>
    <b:Tag>Kal19</b:Tag>
    <b:SourceType>InternetSite</b:SourceType>
    <b:Guid>{91D8BC34-BCFA-4EB1-9B9D-2C14853728DE}</b:Guid>
    <b:Title>365datascience</b:Title>
    <b:Year>2019</b:Year>
    <b:Month>Diciembre</b:Month>
    <b:Day>12</b:Day>
    <b:URL>https://365datascience.com/tutorials/python-tutorials/principal-components-analysis/</b:URL>
    <b:Author>
      <b:Author>
        <b:NameList>
          <b:Person>
            <b:Last>Kaloyanova</b:Last>
            <b:First>Elitsa </b:First>
          </b:Person>
        </b:NameList>
      </b:Author>
    </b:Author>
    <b:RefOrder>25</b:RefOrder>
  </b:Source>
  <b:Source>
    <b:Tag>Kal20</b:Tag>
    <b:SourceType>InternetSite</b:SourceType>
    <b:Guid>{3C7B1D41-C25B-45CF-94AF-F360F6340662}</b:Guid>
    <b:Title>365DataScience</b:Title>
    <b:Year>2020</b:Year>
    <b:Month>Marzo</b:Month>
    <b:Day>10</b:Day>
    <b:URL>https://365datascience.com/tutorials/python-tutorials/pca-k-means/</b:URL>
    <b:Author>
      <b:Author>
        <b:NameList>
          <b:Person>
            <b:Last>Kaloyanova</b:Last>
            <b:First>Elitsa </b:First>
          </b:Person>
        </b:NameList>
      </b:Author>
    </b:Author>
    <b:RefOrder>26</b:RefOrder>
  </b:Source>
  <b:Source>
    <b:Tag>Nav16</b:Tag>
    <b:SourceType>InternetSite</b:SourceType>
    <b:Guid>{A5C78D5B-2579-4967-A001-C364AB777802}</b:Guid>
    <b:Title>Qubole</b:Title>
    <b:Year>2016</b:Year>
    <b:Month>Marzo</b:Month>
    <b:Day>10</b:Day>
    <b:URL>https://www.qubole.com/blog/apache-spark-use-cases/</b:URL>
    <b:Author>
      <b:Author>
        <b:NameList>
          <b:Person>
            <b:Last>Nava</b:Last>
            <b:First>Victoria</b:First>
          </b:Person>
        </b:NameList>
      </b:Author>
    </b:Author>
    <b:RefOrder>27</b:RefOrder>
  </b:Source>
  <b:Source>
    <b:Tag>Pro22</b:Tag>
    <b:SourceType>InternetSite</b:SourceType>
    <b:Guid>{D346A0FD-AE2C-4453-88B1-A56227D83D92}</b:Guid>
    <b:Author>
      <b:Author>
        <b:NameList>
          <b:Person>
            <b:Last>ProjectPro</b:Last>
          </b:Person>
        </b:NameList>
      </b:Author>
    </b:Author>
    <b:Title>ProjectPro</b:Title>
    <b:Year>2022</b:Year>
    <b:Month>Marzo</b:Month>
    <b:Day>31</b:Day>
    <b:URL>https://www.projectpro.io/article/top-5-apache-spark-use-cases/271</b:URL>
    <b:RefOrder>8</b:RefOrder>
  </b:Source>
  <b:Source>
    <b:Tag>San19</b:Tag>
    <b:SourceType>InternetSite</b:SourceType>
    <b:Guid>{A76B93C5-9865-46B2-BB16-598C0991CC2E}</b:Guid>
    <b:Author>
      <b:Author>
        <b:NameList>
          <b:Person>
            <b:Last>Santos</b:Last>
            <b:First>Pedro </b:First>
          </b:Person>
        </b:NameList>
      </b:Author>
    </b:Author>
    <b:Title>openwebinars</b:Title>
    <b:Year>2019</b:Year>
    <b:Month>Marzo</b:Month>
    <b:Day>22</b:Day>
    <b:URL>https://openwebinars.net/blog/como-utilizar-spark-en-windows/</b:URL>
    <b:RefOrder>28</b:RefOrder>
  </b:Source>
  <b:Source>
    <b:Tag>Mic22</b:Tag>
    <b:SourceType>InternetSite</b:SourceType>
    <b:Guid>{7EBC311B-0FD0-4847-BAAA-A172A9EFBC8C}</b:Guid>
    <b:Author>
      <b:Author>
        <b:Corporate>Microsoft</b:Corporate>
      </b:Author>
    </b:Author>
    <b:Title>Microsoft</b:Title>
    <b:Year>2022</b:Year>
    <b:Month>Mayo</b:Month>
    <b:Day>02</b:Day>
    <b:URL>https://docs.microsoft.com/es-es/dotnet/spark/what-is-spark</b:URL>
    <b:RefOrder>29</b:RefOrder>
  </b:Source>
  <b:Source>
    <b:Tag>Apa</b:Tag>
    <b:SourceType>InternetSite</b:SourceType>
    <b:Guid>{D135A853-36C0-4E07-A25E-3D8558904F31}</b:Guid>
    <b:Author>
      <b:Author>
        <b:Corporate>Apache Spark</b:Corporate>
      </b:Author>
    </b:Author>
    <b:Title>Spark</b:Title>
    <b:URL>https://spark.apache.org/docs/latest/structured-streaming-programming-guide.html</b:URL>
    <b:RefOrder>30</b:RefOrder>
  </b:Source>
</b:Sources>
</file>

<file path=customXml/itemProps1.xml><?xml version="1.0" encoding="utf-8"?>
<ds:datastoreItem xmlns:ds="http://schemas.openxmlformats.org/officeDocument/2006/customXml" ds:itemID="{2C2850DC-E1EC-49B1-9118-CD826594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TotalTime>
  <Pages>102</Pages>
  <Words>22044</Words>
  <Characters>121246</Characters>
  <Application>Microsoft Office Word</Application>
  <DocSecurity>0</DocSecurity>
  <Lines>1010</Lines>
  <Paragraphs>286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dc:description/>
  <cp:lastModifiedBy>Delpino Guadalupe, Byron Orlando</cp:lastModifiedBy>
  <cp:revision>87</cp:revision>
  <dcterms:created xsi:type="dcterms:W3CDTF">2022-06-01T23:38:00Z</dcterms:created>
  <dcterms:modified xsi:type="dcterms:W3CDTF">2022-06-10T16:59:00Z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Windows uE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